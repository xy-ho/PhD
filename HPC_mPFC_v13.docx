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5A449B" w14:textId="77777777" w:rsidR="00F21508" w:rsidRDefault="00F21508" w:rsidP="00F21508">
      <w:pPr>
        <w:spacing w:line="480" w:lineRule="auto"/>
        <w:rPr>
          <w:rFonts w:cs="Times New Roman"/>
          <w:b/>
          <w:sz w:val="32"/>
          <w:szCs w:val="32"/>
        </w:rPr>
      </w:pPr>
    </w:p>
    <w:p w14:paraId="6E06B3D7" w14:textId="77777777" w:rsidR="0029264B" w:rsidRPr="00E75B62" w:rsidRDefault="003F4200" w:rsidP="008F04B0">
      <w:pPr>
        <w:spacing w:line="480" w:lineRule="auto"/>
        <w:jc w:val="center"/>
        <w:outlineLvl w:val="0"/>
        <w:rPr>
          <w:rFonts w:cs="Times New Roman"/>
          <w:b/>
          <w:sz w:val="32"/>
          <w:szCs w:val="32"/>
        </w:rPr>
      </w:pPr>
      <w:r w:rsidRPr="00E75B62">
        <w:rPr>
          <w:rFonts w:cs="Times New Roman"/>
          <w:b/>
          <w:sz w:val="32"/>
          <w:szCs w:val="32"/>
        </w:rPr>
        <w:t>Hippocampal-prefrontal inhibition mediates fear relapse</w:t>
      </w:r>
    </w:p>
    <w:p w14:paraId="122E2E87" w14:textId="77777777" w:rsidR="00F21508" w:rsidRDefault="00F21508" w:rsidP="006B777D">
      <w:pPr>
        <w:spacing w:line="480" w:lineRule="auto"/>
        <w:rPr>
          <w:rFonts w:cs="Times New Roman"/>
        </w:rPr>
      </w:pPr>
    </w:p>
    <w:p w14:paraId="10BBA86B" w14:textId="77777777" w:rsidR="00F21508" w:rsidRPr="000C2B8B" w:rsidRDefault="00F21508" w:rsidP="006B777D">
      <w:pPr>
        <w:spacing w:line="480" w:lineRule="auto"/>
        <w:rPr>
          <w:rFonts w:cs="Times New Roman"/>
        </w:rPr>
      </w:pPr>
    </w:p>
    <w:p w14:paraId="0A38CD44" w14:textId="5C7A73E4" w:rsidR="00F21508" w:rsidRPr="00F21508" w:rsidRDefault="0029264B" w:rsidP="00F21508">
      <w:pPr>
        <w:widowControl w:val="0"/>
        <w:autoSpaceDE w:val="0"/>
        <w:autoSpaceDN w:val="0"/>
        <w:adjustRightInd w:val="0"/>
        <w:spacing w:line="480" w:lineRule="auto"/>
        <w:jc w:val="center"/>
        <w:rPr>
          <w:rFonts w:cs="Times New Roman"/>
          <w:color w:val="212224"/>
          <w:vertAlign w:val="superscript"/>
        </w:rPr>
      </w:pPr>
      <w:r w:rsidRPr="000C2B8B">
        <w:rPr>
          <w:rFonts w:cs="Times New Roman"/>
          <w:color w:val="212224"/>
        </w:rPr>
        <w:t>Roger Marek</w:t>
      </w:r>
      <w:r w:rsidRPr="000C2B8B">
        <w:rPr>
          <w:rFonts w:cs="Times New Roman"/>
          <w:color w:val="212224"/>
          <w:vertAlign w:val="superscript"/>
        </w:rPr>
        <w:t>1</w:t>
      </w:r>
      <w:r w:rsidRPr="000C2B8B">
        <w:rPr>
          <w:rFonts w:cs="Times New Roman"/>
          <w:color w:val="212224"/>
        </w:rPr>
        <w:t xml:space="preserve">*, </w:t>
      </w:r>
      <w:proofErr w:type="spellStart"/>
      <w:r w:rsidRPr="000C2B8B">
        <w:rPr>
          <w:rFonts w:cs="Times New Roman"/>
          <w:color w:val="212224"/>
        </w:rPr>
        <w:t>Jingji</w:t>
      </w:r>
      <w:proofErr w:type="spellEnd"/>
      <w:r w:rsidRPr="000C2B8B">
        <w:rPr>
          <w:rFonts w:cs="Times New Roman"/>
          <w:color w:val="212224"/>
        </w:rPr>
        <w:t xml:space="preserve"> Jin</w:t>
      </w:r>
      <w:r w:rsidRPr="000C2B8B">
        <w:rPr>
          <w:rFonts w:cs="Times New Roman"/>
          <w:color w:val="212224"/>
          <w:vertAlign w:val="superscript"/>
        </w:rPr>
        <w:t>2</w:t>
      </w:r>
      <w:r w:rsidRPr="000C2B8B">
        <w:rPr>
          <w:rFonts w:cs="Times New Roman"/>
          <w:color w:val="212224"/>
        </w:rPr>
        <w:t>*, Travis D. Goode</w:t>
      </w:r>
      <w:r w:rsidRPr="000C2B8B">
        <w:rPr>
          <w:rFonts w:cs="Times New Roman"/>
          <w:color w:val="212224"/>
          <w:vertAlign w:val="superscript"/>
        </w:rPr>
        <w:t>2</w:t>
      </w:r>
      <w:r w:rsidRPr="000C2B8B">
        <w:rPr>
          <w:rFonts w:cs="Times New Roman"/>
          <w:color w:val="212224"/>
        </w:rPr>
        <w:t>, Thomas F. Giustino</w:t>
      </w:r>
      <w:r w:rsidRPr="000C2B8B">
        <w:rPr>
          <w:rFonts w:cs="Times New Roman"/>
          <w:color w:val="212224"/>
          <w:vertAlign w:val="superscript"/>
        </w:rPr>
        <w:t>2</w:t>
      </w:r>
      <w:r w:rsidRPr="000C2B8B">
        <w:rPr>
          <w:rFonts w:cs="Times New Roman"/>
          <w:color w:val="212224"/>
        </w:rPr>
        <w:t>, Qian Wang</w:t>
      </w:r>
      <w:r w:rsidRPr="000C2B8B">
        <w:rPr>
          <w:rFonts w:cs="Times New Roman"/>
          <w:color w:val="212224"/>
          <w:vertAlign w:val="superscript"/>
        </w:rPr>
        <w:t>3</w:t>
      </w:r>
      <w:r w:rsidRPr="000C2B8B">
        <w:rPr>
          <w:rFonts w:cs="Times New Roman"/>
          <w:color w:val="212224"/>
        </w:rPr>
        <w:t>, Gillian M. Acca</w:t>
      </w:r>
      <w:r w:rsidRPr="000C2B8B">
        <w:rPr>
          <w:rFonts w:cs="Times New Roman"/>
          <w:color w:val="212224"/>
          <w:vertAlign w:val="superscript"/>
        </w:rPr>
        <w:t>2</w:t>
      </w:r>
      <w:r w:rsidRPr="000C2B8B">
        <w:rPr>
          <w:rFonts w:cs="Times New Roman"/>
          <w:color w:val="212224"/>
        </w:rPr>
        <w:t>, </w:t>
      </w:r>
      <w:proofErr w:type="spellStart"/>
      <w:r w:rsidRPr="000C2B8B">
        <w:rPr>
          <w:rFonts w:cs="Times New Roman"/>
          <w:color w:val="212224"/>
        </w:rPr>
        <w:t>Roopashri</w:t>
      </w:r>
      <w:proofErr w:type="spellEnd"/>
      <w:r w:rsidRPr="000C2B8B">
        <w:rPr>
          <w:rFonts w:cs="Times New Roman"/>
          <w:color w:val="212224"/>
        </w:rPr>
        <w:t xml:space="preserve"> Holehonnur</w:t>
      </w:r>
      <w:r w:rsidRPr="000C2B8B">
        <w:rPr>
          <w:rFonts w:cs="Times New Roman"/>
          <w:color w:val="212224"/>
          <w:vertAlign w:val="superscript"/>
        </w:rPr>
        <w:t>4</w:t>
      </w:r>
      <w:r w:rsidRPr="000C2B8B">
        <w:rPr>
          <w:rFonts w:cs="Times New Roman"/>
          <w:color w:val="212224"/>
        </w:rPr>
        <w:t>, Jonathan E. Ploski</w:t>
      </w:r>
      <w:r w:rsidRPr="000C2B8B">
        <w:rPr>
          <w:rFonts w:cs="Times New Roman"/>
          <w:color w:val="212224"/>
          <w:vertAlign w:val="superscript"/>
        </w:rPr>
        <w:t>4</w:t>
      </w:r>
      <w:r w:rsidRPr="000C2B8B">
        <w:rPr>
          <w:rFonts w:cs="Times New Roman"/>
          <w:color w:val="212224"/>
        </w:rPr>
        <w:t xml:space="preserve">, Paul </w:t>
      </w:r>
      <w:r w:rsidR="008E6E20" w:rsidRPr="000C2B8B">
        <w:rPr>
          <w:rFonts w:cs="Times New Roman"/>
          <w:color w:val="212224"/>
        </w:rPr>
        <w:t xml:space="preserve">J. </w:t>
      </w:r>
      <w:r w:rsidRPr="000C2B8B">
        <w:rPr>
          <w:rFonts w:cs="Times New Roman"/>
          <w:color w:val="212224"/>
        </w:rPr>
        <w:t>Fitzgerald</w:t>
      </w:r>
      <w:r w:rsidRPr="000C2B8B">
        <w:rPr>
          <w:rFonts w:cs="Times New Roman"/>
          <w:color w:val="212224"/>
          <w:vertAlign w:val="superscript"/>
        </w:rPr>
        <w:t>2</w:t>
      </w:r>
      <w:r w:rsidRPr="000C2B8B">
        <w:rPr>
          <w:rFonts w:cs="Times New Roman"/>
          <w:color w:val="212224"/>
        </w:rPr>
        <w:t>, </w:t>
      </w:r>
      <w:ins w:id="0" w:author="Roger Marek" w:date="2016-07-07T14:17:00Z">
        <w:r w:rsidR="00F312F4">
          <w:rPr>
            <w:rFonts w:cs="Times New Roman"/>
            <w:color w:val="212224"/>
          </w:rPr>
          <w:t xml:space="preserve"> </w:t>
        </w:r>
        <w:r w:rsidR="00F312F4">
          <w:rPr>
            <w:rFonts w:ascii="Calibri" w:eastAsia="Times New Roman" w:hAnsi="Calibri" w:cs="Times New Roman"/>
            <w:color w:val="1F497D"/>
            <w:sz w:val="22"/>
            <w:szCs w:val="22"/>
          </w:rPr>
          <w:t>Timothy P Lynagh</w:t>
        </w:r>
        <w:r w:rsidR="00F312F4" w:rsidRPr="00F312F4">
          <w:rPr>
            <w:rFonts w:ascii="Calibri" w:eastAsia="Times New Roman" w:hAnsi="Calibri" w:cs="Times New Roman"/>
            <w:color w:val="1F497D"/>
            <w:sz w:val="22"/>
            <w:szCs w:val="22"/>
            <w:vertAlign w:val="superscript"/>
            <w:rPrChange w:id="1" w:author="Roger Marek" w:date="2016-07-07T14:17:00Z">
              <w:rPr>
                <w:rFonts w:ascii="Calibri" w:eastAsia="Times New Roman" w:hAnsi="Calibri" w:cs="Times New Roman"/>
                <w:color w:val="1F497D"/>
                <w:sz w:val="22"/>
                <w:szCs w:val="22"/>
              </w:rPr>
            </w:rPrChange>
          </w:rPr>
          <w:t>5</w:t>
        </w:r>
        <w:r w:rsidR="00F312F4">
          <w:rPr>
            <w:rFonts w:cs="Times New Roman"/>
            <w:color w:val="212224"/>
          </w:rPr>
          <w:t xml:space="preserve">, </w:t>
        </w:r>
      </w:ins>
      <w:r w:rsidR="00804F76">
        <w:rPr>
          <w:rFonts w:cs="Times New Roman"/>
          <w:color w:val="212224"/>
        </w:rPr>
        <w:t xml:space="preserve">Joseph </w:t>
      </w:r>
      <w:r w:rsidR="00292A2F">
        <w:rPr>
          <w:rFonts w:cs="Times New Roman"/>
          <w:color w:val="212224"/>
        </w:rPr>
        <w:t xml:space="preserve">W. </w:t>
      </w:r>
      <w:r w:rsidR="00804F76">
        <w:rPr>
          <w:rFonts w:cs="Times New Roman"/>
          <w:color w:val="212224"/>
        </w:rPr>
        <w:t xml:space="preserve">Lynch, </w:t>
      </w:r>
      <w:r w:rsidRPr="000C2B8B">
        <w:rPr>
          <w:rFonts w:cs="Times New Roman"/>
          <w:color w:val="212224"/>
        </w:rPr>
        <w:t>Stephen Maren</w:t>
      </w:r>
      <w:r w:rsidRPr="000C2B8B">
        <w:rPr>
          <w:rFonts w:cs="Times New Roman"/>
          <w:color w:val="212224"/>
          <w:vertAlign w:val="superscript"/>
        </w:rPr>
        <w:t>2</w:t>
      </w:r>
      <w:r w:rsidRPr="000C2B8B">
        <w:rPr>
          <w:rFonts w:cs="Times New Roman"/>
          <w:color w:val="212224"/>
        </w:rPr>
        <w:t>, &amp; Pankaj Sah</w:t>
      </w:r>
      <w:r w:rsidRPr="000C2B8B">
        <w:rPr>
          <w:rFonts w:cs="Times New Roman"/>
          <w:color w:val="212224"/>
          <w:vertAlign w:val="superscript"/>
        </w:rPr>
        <w:t>1</w:t>
      </w:r>
    </w:p>
    <w:p w14:paraId="40276C9D" w14:textId="77777777" w:rsidR="00F21508" w:rsidRDefault="00F21508" w:rsidP="006B777D">
      <w:pPr>
        <w:widowControl w:val="0"/>
        <w:autoSpaceDE w:val="0"/>
        <w:autoSpaceDN w:val="0"/>
        <w:adjustRightInd w:val="0"/>
        <w:spacing w:line="480" w:lineRule="auto"/>
        <w:rPr>
          <w:rFonts w:cs="Times New Roman"/>
          <w:color w:val="212224"/>
        </w:rPr>
      </w:pPr>
    </w:p>
    <w:p w14:paraId="437EA4BE" w14:textId="77777777" w:rsidR="00F21508" w:rsidRPr="000C2B8B" w:rsidRDefault="00F21508" w:rsidP="006B777D">
      <w:pPr>
        <w:widowControl w:val="0"/>
        <w:autoSpaceDE w:val="0"/>
        <w:autoSpaceDN w:val="0"/>
        <w:adjustRightInd w:val="0"/>
        <w:spacing w:line="480" w:lineRule="auto"/>
        <w:rPr>
          <w:rFonts w:cs="Times New Roman"/>
          <w:color w:val="212224"/>
        </w:rPr>
      </w:pPr>
    </w:p>
    <w:p w14:paraId="6C82E177" w14:textId="77777777" w:rsidR="0029264B" w:rsidRPr="00E75B62" w:rsidRDefault="0029264B" w:rsidP="008F04B0">
      <w:pPr>
        <w:widowControl w:val="0"/>
        <w:autoSpaceDE w:val="0"/>
        <w:autoSpaceDN w:val="0"/>
        <w:adjustRightInd w:val="0"/>
        <w:spacing w:line="480" w:lineRule="auto"/>
        <w:outlineLvl w:val="0"/>
        <w:rPr>
          <w:rFonts w:cs="Times New Roman"/>
          <w:i/>
          <w:color w:val="212224"/>
        </w:rPr>
      </w:pPr>
      <w:r w:rsidRPr="000C2B8B">
        <w:rPr>
          <w:rFonts w:cs="Times New Roman"/>
          <w:color w:val="212224"/>
          <w:vertAlign w:val="superscript"/>
        </w:rPr>
        <w:t>1</w:t>
      </w:r>
      <w:r w:rsidRPr="00E75B62">
        <w:rPr>
          <w:rFonts w:cs="Times New Roman"/>
          <w:i/>
          <w:color w:val="212224"/>
        </w:rPr>
        <w:t>The University of Queensland, Queensland Brain Institute, Brisbane, Australia</w:t>
      </w:r>
    </w:p>
    <w:p w14:paraId="74108744" w14:textId="77777777" w:rsidR="0029264B" w:rsidRPr="00E75B62" w:rsidRDefault="0029264B" w:rsidP="006B777D">
      <w:pPr>
        <w:widowControl w:val="0"/>
        <w:autoSpaceDE w:val="0"/>
        <w:autoSpaceDN w:val="0"/>
        <w:adjustRightInd w:val="0"/>
        <w:spacing w:line="480" w:lineRule="auto"/>
        <w:rPr>
          <w:rFonts w:cs="Times New Roman"/>
          <w:i/>
          <w:color w:val="212224"/>
        </w:rPr>
      </w:pPr>
      <w:r w:rsidRPr="000C2B8B">
        <w:rPr>
          <w:rFonts w:cs="Times New Roman"/>
          <w:color w:val="212224"/>
          <w:vertAlign w:val="superscript"/>
        </w:rPr>
        <w:t>2</w:t>
      </w:r>
      <w:r w:rsidRPr="00E75B62">
        <w:rPr>
          <w:rFonts w:cs="Times New Roman"/>
          <w:i/>
          <w:color w:val="212224"/>
        </w:rPr>
        <w:t>Department of Psychology and Institute for Neuroscience, Texas A&amp;M University, College Station, TX, USA</w:t>
      </w:r>
    </w:p>
    <w:p w14:paraId="3922316B" w14:textId="77777777" w:rsidR="0029264B" w:rsidRPr="00E75B62" w:rsidRDefault="0029264B" w:rsidP="008F04B0">
      <w:pPr>
        <w:widowControl w:val="0"/>
        <w:autoSpaceDE w:val="0"/>
        <w:autoSpaceDN w:val="0"/>
        <w:adjustRightInd w:val="0"/>
        <w:spacing w:line="480" w:lineRule="auto"/>
        <w:outlineLvl w:val="0"/>
        <w:rPr>
          <w:rFonts w:cs="Times New Roman"/>
          <w:i/>
          <w:color w:val="212224"/>
        </w:rPr>
      </w:pPr>
      <w:r w:rsidRPr="000C2B8B">
        <w:rPr>
          <w:rFonts w:cs="Times New Roman"/>
          <w:color w:val="212224"/>
          <w:vertAlign w:val="superscript"/>
        </w:rPr>
        <w:t>3</w:t>
      </w:r>
      <w:r w:rsidRPr="00E75B62">
        <w:rPr>
          <w:rFonts w:cs="Times New Roman"/>
          <w:i/>
          <w:color w:val="212224"/>
        </w:rPr>
        <w:t>Department of Biology, Texas A&amp;M University, College Station, TX, USA</w:t>
      </w:r>
    </w:p>
    <w:p w14:paraId="5024C49C" w14:textId="77777777" w:rsidR="00F312F4" w:rsidRDefault="0029264B" w:rsidP="00F312F4">
      <w:pPr>
        <w:widowControl w:val="0"/>
        <w:autoSpaceDE w:val="0"/>
        <w:autoSpaceDN w:val="0"/>
        <w:adjustRightInd w:val="0"/>
        <w:spacing w:line="480" w:lineRule="auto"/>
        <w:rPr>
          <w:ins w:id="2" w:author="Roger Marek" w:date="2016-07-07T14:18:00Z"/>
          <w:rFonts w:cs="Times New Roman"/>
          <w:i/>
          <w:color w:val="212224"/>
        </w:rPr>
      </w:pPr>
      <w:r w:rsidRPr="000C2B8B">
        <w:rPr>
          <w:rFonts w:cs="Times New Roman"/>
          <w:color w:val="212224"/>
          <w:vertAlign w:val="superscript"/>
        </w:rPr>
        <w:t>4</w:t>
      </w:r>
      <w:r w:rsidRPr="00E75B62">
        <w:rPr>
          <w:rFonts w:cs="Times New Roman"/>
          <w:i/>
          <w:color w:val="212224"/>
        </w:rPr>
        <w:t>School of Behavioral and Brain Sciences, University of Texas at Dallas, Richardson, TX, USA</w:t>
      </w:r>
    </w:p>
    <w:p w14:paraId="211FAB82" w14:textId="2D977A80" w:rsidR="00F312F4" w:rsidRPr="00F312F4" w:rsidRDefault="00F312F4" w:rsidP="00F312F4">
      <w:pPr>
        <w:widowControl w:val="0"/>
        <w:autoSpaceDE w:val="0"/>
        <w:autoSpaceDN w:val="0"/>
        <w:adjustRightInd w:val="0"/>
        <w:spacing w:line="480" w:lineRule="auto"/>
        <w:rPr>
          <w:ins w:id="3" w:author="Roger Marek" w:date="2016-07-07T14:18:00Z"/>
          <w:rFonts w:ascii="Times" w:hAnsi="Times" w:cs="Times New Roman"/>
          <w:i/>
          <w:sz w:val="20"/>
          <w:szCs w:val="20"/>
          <w:lang w:val="en-AU"/>
          <w:rPrChange w:id="4" w:author="Roger Marek" w:date="2016-07-07T14:19:00Z">
            <w:rPr>
              <w:ins w:id="5" w:author="Roger Marek" w:date="2016-07-07T14:18:00Z"/>
              <w:rFonts w:ascii="Times" w:hAnsi="Times" w:cs="Times New Roman"/>
              <w:sz w:val="20"/>
              <w:szCs w:val="20"/>
              <w:lang w:val="en-AU"/>
            </w:rPr>
          </w:rPrChange>
        </w:rPr>
      </w:pPr>
      <w:ins w:id="6" w:author="Roger Marek" w:date="2016-07-07T14:18:00Z">
        <w:r w:rsidRPr="00F312F4">
          <w:rPr>
            <w:rFonts w:cs="Times New Roman"/>
            <w:i/>
            <w:color w:val="212224"/>
            <w:vertAlign w:val="superscript"/>
          </w:rPr>
          <w:t xml:space="preserve">5 </w:t>
        </w:r>
        <w:r w:rsidRPr="00F312F4">
          <w:rPr>
            <w:rFonts w:ascii="Calibri" w:hAnsi="Calibri" w:cs="Times New Roman"/>
            <w:i/>
            <w:color w:val="1F497D"/>
            <w:sz w:val="22"/>
            <w:szCs w:val="22"/>
            <w:rPrChange w:id="7" w:author="Roger Marek" w:date="2016-07-07T14:19:00Z">
              <w:rPr>
                <w:rFonts w:ascii="Calibri" w:hAnsi="Calibri" w:cs="Times New Roman"/>
                <w:color w:val="1F497D"/>
                <w:sz w:val="22"/>
                <w:szCs w:val="22"/>
              </w:rPr>
            </w:rPrChange>
          </w:rPr>
          <w:t>Department of Drug Design and Pharmacology, Center for Biopharmaceuticals</w:t>
        </w:r>
        <w:r w:rsidRPr="00F312F4">
          <w:rPr>
            <w:rFonts w:ascii="Times" w:hAnsi="Times" w:cs="Times New Roman"/>
            <w:i/>
            <w:sz w:val="20"/>
            <w:szCs w:val="20"/>
            <w:lang w:val="en-AU"/>
            <w:rPrChange w:id="8" w:author="Roger Marek" w:date="2016-07-07T14:19:00Z">
              <w:rPr>
                <w:rFonts w:ascii="Times" w:hAnsi="Times" w:cs="Times New Roman"/>
                <w:sz w:val="20"/>
                <w:szCs w:val="20"/>
                <w:lang w:val="en-AU"/>
              </w:rPr>
            </w:rPrChange>
          </w:rPr>
          <w:t xml:space="preserve">, </w:t>
        </w:r>
        <w:r w:rsidRPr="00F312F4">
          <w:rPr>
            <w:rFonts w:ascii="Calibri" w:hAnsi="Calibri" w:cs="Times New Roman"/>
            <w:i/>
            <w:color w:val="1F497D"/>
            <w:sz w:val="22"/>
            <w:szCs w:val="22"/>
            <w:rPrChange w:id="9" w:author="Roger Marek" w:date="2016-07-07T14:19:00Z">
              <w:rPr>
                <w:rFonts w:ascii="Calibri" w:hAnsi="Calibri" w:cs="Times New Roman"/>
                <w:color w:val="1F497D"/>
                <w:sz w:val="22"/>
                <w:szCs w:val="22"/>
              </w:rPr>
            </w:rPrChange>
          </w:rPr>
          <w:t>University of Copenhagen</w:t>
        </w:r>
        <w:r w:rsidRPr="00F312F4">
          <w:rPr>
            <w:rFonts w:ascii="Times" w:hAnsi="Times" w:cs="Times New Roman"/>
            <w:i/>
            <w:sz w:val="20"/>
            <w:szCs w:val="20"/>
            <w:lang w:val="en-AU"/>
            <w:rPrChange w:id="10" w:author="Roger Marek" w:date="2016-07-07T14:19:00Z">
              <w:rPr>
                <w:rFonts w:ascii="Times" w:hAnsi="Times" w:cs="Times New Roman"/>
                <w:sz w:val="20"/>
                <w:szCs w:val="20"/>
                <w:lang w:val="en-AU"/>
              </w:rPr>
            </w:rPrChange>
          </w:rPr>
          <w:t xml:space="preserve">, </w:t>
        </w:r>
        <w:r w:rsidRPr="00F312F4">
          <w:rPr>
            <w:rFonts w:ascii="Calibri" w:hAnsi="Calibri" w:cs="Times New Roman"/>
            <w:i/>
            <w:color w:val="1F497D"/>
            <w:sz w:val="22"/>
            <w:szCs w:val="22"/>
            <w:rPrChange w:id="11" w:author="Roger Marek" w:date="2016-07-07T14:19:00Z">
              <w:rPr>
                <w:rFonts w:ascii="Calibri" w:hAnsi="Calibri" w:cs="Times New Roman"/>
                <w:color w:val="1F497D"/>
                <w:sz w:val="22"/>
                <w:szCs w:val="22"/>
              </w:rPr>
            </w:rPrChange>
          </w:rPr>
          <w:t>Copenhagen, Denmark</w:t>
        </w:r>
      </w:ins>
    </w:p>
    <w:p w14:paraId="60BCE990" w14:textId="4A591D31" w:rsidR="00F312F4" w:rsidRPr="00F312F4" w:rsidRDefault="00F312F4" w:rsidP="006B777D">
      <w:pPr>
        <w:widowControl w:val="0"/>
        <w:autoSpaceDE w:val="0"/>
        <w:autoSpaceDN w:val="0"/>
        <w:adjustRightInd w:val="0"/>
        <w:spacing w:line="480" w:lineRule="auto"/>
        <w:rPr>
          <w:rFonts w:cs="Times New Roman"/>
          <w:i/>
          <w:color w:val="000000" w:themeColor="text1"/>
          <w:vertAlign w:val="superscript"/>
        </w:rPr>
      </w:pPr>
    </w:p>
    <w:p w14:paraId="6388D535" w14:textId="77777777" w:rsidR="00CA54B3" w:rsidRDefault="00CA54B3" w:rsidP="006B777D">
      <w:pPr>
        <w:spacing w:line="480" w:lineRule="auto"/>
        <w:rPr>
          <w:rFonts w:cs="Times New Roman"/>
        </w:rPr>
      </w:pPr>
      <w:r w:rsidRPr="00CA54B3">
        <w:rPr>
          <w:rFonts w:cs="Times New Roman"/>
          <w:i/>
        </w:rPr>
        <w:t>*</w:t>
      </w:r>
      <w:r w:rsidRPr="00CA54B3">
        <w:rPr>
          <w:rFonts w:cs="Times New Roman"/>
        </w:rPr>
        <w:t>These authors contributed equally to this work.</w:t>
      </w:r>
    </w:p>
    <w:p w14:paraId="136834CA" w14:textId="77777777" w:rsidR="00F21508" w:rsidRDefault="00F21508" w:rsidP="006B777D">
      <w:pPr>
        <w:spacing w:line="480" w:lineRule="auto"/>
        <w:rPr>
          <w:rFonts w:cs="Times New Roman"/>
          <w:color w:val="000000" w:themeColor="text1"/>
        </w:rPr>
      </w:pPr>
      <w:r>
        <w:rPr>
          <w:rFonts w:cs="Times New Roman"/>
          <w:color w:val="000000" w:themeColor="text1"/>
        </w:rPr>
        <w:t xml:space="preserve">Correspondence to </w:t>
      </w:r>
      <w:r w:rsidRPr="000C2B8B">
        <w:rPr>
          <w:rFonts w:cs="Times New Roman"/>
          <w:color w:val="000000" w:themeColor="text1"/>
        </w:rPr>
        <w:t xml:space="preserve">Pankaj </w:t>
      </w:r>
      <w:proofErr w:type="spellStart"/>
      <w:r w:rsidRPr="000C2B8B">
        <w:rPr>
          <w:rFonts w:cs="Times New Roman"/>
          <w:color w:val="000000" w:themeColor="text1"/>
        </w:rPr>
        <w:t>Sah</w:t>
      </w:r>
      <w:proofErr w:type="spellEnd"/>
      <w:r w:rsidRPr="000C2B8B">
        <w:rPr>
          <w:rFonts w:cs="Times New Roman"/>
          <w:color w:val="000000" w:themeColor="text1"/>
        </w:rPr>
        <w:t xml:space="preserve"> (pankaj.sah@uq.edu.au) or Stephen Maren (maren@tamu.edu)</w:t>
      </w:r>
      <w:r>
        <w:rPr>
          <w:rFonts w:cs="Times New Roman"/>
          <w:color w:val="000000" w:themeColor="text1"/>
        </w:rPr>
        <w:t>.</w:t>
      </w:r>
    </w:p>
    <w:p w14:paraId="1FBDD764" w14:textId="77777777" w:rsidR="00D13490" w:rsidRDefault="00D13490">
      <w:pPr>
        <w:rPr>
          <w:rFonts w:cs="Times New Roman"/>
          <w:color w:val="000000" w:themeColor="text1"/>
        </w:rPr>
      </w:pPr>
      <w:r>
        <w:rPr>
          <w:rFonts w:cs="Times New Roman"/>
          <w:color w:val="000000" w:themeColor="text1"/>
        </w:rPr>
        <w:br w:type="page"/>
      </w:r>
    </w:p>
    <w:p w14:paraId="50FCDF09" w14:textId="64F8E6E6" w:rsidR="006B777D" w:rsidRPr="00F21508" w:rsidRDefault="0029264B" w:rsidP="006B777D">
      <w:pPr>
        <w:spacing w:line="480" w:lineRule="auto"/>
        <w:rPr>
          <w:rFonts w:cs="Times New Roman"/>
          <w:color w:val="000000" w:themeColor="text1"/>
        </w:rPr>
        <w:sectPr w:rsidR="006B777D" w:rsidRPr="00F21508" w:rsidSect="006B777D">
          <w:headerReference w:type="even" r:id="rId8"/>
          <w:headerReference w:type="default" r:id="rId9"/>
          <w:pgSz w:w="12240" w:h="15840"/>
          <w:pgMar w:top="1440" w:right="1800" w:bottom="1440" w:left="1800" w:header="720" w:footer="720" w:gutter="0"/>
          <w:cols w:space="720"/>
          <w:docGrid w:linePitch="360"/>
        </w:sectPr>
      </w:pPr>
      <w:r w:rsidRPr="000C2B8B">
        <w:rPr>
          <w:rFonts w:cs="Times New Roman"/>
          <w:b/>
          <w:color w:val="212224"/>
        </w:rPr>
        <w:lastRenderedPageBreak/>
        <w:t>Extinction learning is essential to cognitive-behavioral therapies in patients with anxiety disorders, including posttraumatic stress disorder</w:t>
      </w:r>
      <w:r w:rsidR="00D2148E" w:rsidRPr="00D2148E">
        <w:t xml:space="preserve"> </w:t>
      </w:r>
      <w:r w:rsidR="006609C4">
        <w:fldChar w:fldCharType="begin">
          <w:fldData xml:space="preserve">PEVuZE5vdGU+PENpdGU+PEF1dGhvcj5RdWlyazwvQXV0aG9yPjxZZWFyPjIwMTA8L1llYXI+PFJl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</w:fldData>
        </w:fldChar>
      </w:r>
      <w:r w:rsidR="006609C4">
        <w:instrText xml:space="preserve"> ADDIN EN.CITE </w:instrText>
      </w:r>
      <w:r w:rsidR="006609C4">
        <w:fldChar w:fldCharType="begin">
          <w:fldData xml:space="preserve">PEVuZE5vdGU+PENpdGU+PEF1dGhvcj5RdWlyazwvQXV0aG9yPjxZZWFyPjIwMTA8L1llYXI+PFJl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</w:fldData>
        </w:fldChar>
      </w:r>
      <w:r w:rsidR="006609C4">
        <w:instrText xml:space="preserve"> ADDIN EN.CITE.DATA </w:instrText>
      </w:r>
      <w:r w:rsidR="006609C4">
        <w:fldChar w:fldCharType="end"/>
      </w:r>
      <w:r w:rsidR="006609C4">
        <w:fldChar w:fldCharType="separate"/>
      </w:r>
      <w:r w:rsidR="006609C4" w:rsidRPr="006609C4">
        <w:rPr>
          <w:noProof/>
          <w:vertAlign w:val="superscript"/>
        </w:rPr>
        <w:t>1,2</w:t>
      </w:r>
      <w:r w:rsidR="006609C4">
        <w:fldChar w:fldCharType="end"/>
      </w:r>
      <w:r w:rsidR="001702DB">
        <w:rPr>
          <w:rFonts w:cs="Times New Roman"/>
          <w:b/>
          <w:color w:val="212224"/>
        </w:rPr>
        <w:t xml:space="preserve"> </w:t>
      </w:r>
      <w:r w:rsidRPr="000C2B8B">
        <w:rPr>
          <w:rFonts w:cs="Times New Roman"/>
          <w:b/>
          <w:color w:val="212224"/>
        </w:rPr>
        <w:t xml:space="preserve">.  Unfortunately, the extinction of fear memories is highly context-dependent, a property that </w:t>
      </w:r>
      <w:r w:rsidR="0017340B">
        <w:rPr>
          <w:rFonts w:cs="Times New Roman"/>
          <w:b/>
          <w:color w:val="212224"/>
        </w:rPr>
        <w:t>often</w:t>
      </w:r>
      <w:r w:rsidR="00B6031C">
        <w:rPr>
          <w:rFonts w:cs="Times New Roman"/>
          <w:b/>
          <w:color w:val="212224"/>
        </w:rPr>
        <w:t xml:space="preserve"> </w:t>
      </w:r>
      <w:r w:rsidRPr="000C2B8B">
        <w:rPr>
          <w:rFonts w:cs="Times New Roman"/>
          <w:b/>
          <w:color w:val="212224"/>
        </w:rPr>
        <w:t>leads to relapse outside the clinic.  The hippocampus (HPC) has a critical role in fear extinction</w:t>
      </w:r>
      <w:r w:rsidR="001702DB">
        <w:rPr>
          <w:rFonts w:cs="Times New Roman"/>
          <w:b/>
          <w:color w:val="212224"/>
        </w:rPr>
        <w:t xml:space="preserve"> </w:t>
      </w:r>
      <w:r w:rsidR="006609C4">
        <w:fldChar w:fldCharType="begin">
          <w:fldData xml:space="preserve">PEVuZE5vdGU+PENpdGU+PEF1dGhvcj5IZXJyeTwvQXV0aG9yPjxZZWFyPjIwMTA8L1llYXI+PFJl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</w:fldData>
        </w:fldChar>
      </w:r>
      <w:r w:rsidR="006609C4">
        <w:instrText xml:space="preserve"> ADDIN EN.CITE </w:instrText>
      </w:r>
      <w:r w:rsidR="006609C4">
        <w:fldChar w:fldCharType="begin">
          <w:fldData xml:space="preserve">PEVuZE5vdGU+PENpdGU+PEF1dGhvcj5IZXJyeTwvQXV0aG9yPjxZZWFyPjIwMTA8L1llYXI+PFJl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</w:fldData>
        </w:fldChar>
      </w:r>
      <w:r w:rsidR="006609C4">
        <w:instrText xml:space="preserve"> ADDIN EN.CITE.DATA </w:instrText>
      </w:r>
      <w:r w:rsidR="006609C4">
        <w:fldChar w:fldCharType="end"/>
      </w:r>
      <w:r w:rsidR="006609C4">
        <w:fldChar w:fldCharType="separate"/>
      </w:r>
      <w:r w:rsidR="006609C4" w:rsidRPr="006609C4">
        <w:rPr>
          <w:noProof/>
          <w:vertAlign w:val="superscript"/>
        </w:rPr>
        <w:t>3-5</w:t>
      </w:r>
      <w:r w:rsidR="006609C4">
        <w:fldChar w:fldCharType="end"/>
      </w:r>
      <w:r w:rsidRPr="000C2B8B">
        <w:rPr>
          <w:rFonts w:cs="Times New Roman"/>
          <w:b/>
          <w:color w:val="212224"/>
        </w:rPr>
        <w:t xml:space="preserve">, but </w:t>
      </w:r>
      <w:ins w:id="12" w:author="Roger Marek" w:date="2016-07-13T10:02:00Z">
        <w:r w:rsidR="00D47AF8" w:rsidRPr="002F25C1">
          <w:rPr>
            <w:b/>
            <w:rPrChange w:id="13" w:author="Roger Marek" w:date="2016-07-13T14:44:00Z">
              <w:rPr/>
            </w:rPrChange>
          </w:rPr>
          <w:t>the precise neural circuit that mediates context-dependent retrieval</w:t>
        </w:r>
        <w:r w:rsidR="00AF6DC2" w:rsidRPr="002F25C1">
          <w:rPr>
            <w:b/>
            <w:rPrChange w:id="14" w:author="Roger Marek" w:date="2016-07-13T14:44:00Z">
              <w:rPr/>
            </w:rPrChange>
          </w:rPr>
          <w:t xml:space="preserve"> of extinction</w:t>
        </w:r>
        <w:r w:rsidR="00D47AF8" w:rsidRPr="002F25C1">
          <w:rPr>
            <w:b/>
            <w:rPrChange w:id="15" w:author="Roger Marek" w:date="2016-07-13T14:44:00Z">
              <w:rPr/>
            </w:rPrChange>
          </w:rPr>
          <w:t xml:space="preserve"> is not known</w:t>
        </w:r>
        <w:r w:rsidR="00D47AF8" w:rsidRPr="000C2B8B" w:rsidDel="00D47AF8">
          <w:rPr>
            <w:rFonts w:cs="Times New Roman"/>
            <w:b/>
            <w:color w:val="212224"/>
          </w:rPr>
          <w:t xml:space="preserve"> </w:t>
        </w:r>
      </w:ins>
      <w:commentRangeStart w:id="16"/>
      <w:del w:id="17" w:author="Roger Marek" w:date="2016-07-13T10:02:00Z">
        <w:r w:rsidRPr="000C2B8B" w:rsidDel="00D47AF8">
          <w:rPr>
            <w:rFonts w:cs="Times New Roman"/>
            <w:b/>
            <w:color w:val="212224"/>
          </w:rPr>
          <w:delText>how it contributes to the context-dependence of extinction memories is not known</w:delText>
        </w:r>
        <w:r w:rsidR="00016FA0" w:rsidDel="00D47AF8">
          <w:rPr>
            <w:rFonts w:cs="Times New Roman"/>
            <w:b/>
            <w:color w:val="212224"/>
          </w:rPr>
          <w:delText xml:space="preserve"> </w:delText>
        </w:r>
      </w:del>
      <w:r w:rsidR="006609C4">
        <w:rPr>
          <w:rFonts w:cs="Times New Roman"/>
          <w:b/>
          <w:color w:val="212224"/>
        </w:rPr>
        <w:fldChar w:fldCharType="begin">
          <w:fldData xml:space="preserve">PEVuZE5vdGU+PENpdGU+PEF1dGhvcj5Db3Jjb3JhbjwvQXV0aG9yPjxZZWFyPjIwMDU8L1llYXI+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==
</w:fldData>
        </w:fldChar>
      </w:r>
      <w:r w:rsidR="006609C4">
        <w:rPr>
          <w:rFonts w:cs="Times New Roman"/>
          <w:b/>
          <w:color w:val="212224"/>
        </w:rPr>
        <w:instrText xml:space="preserve"> ADDIN EN.CITE </w:instrText>
      </w:r>
      <w:r w:rsidR="006609C4">
        <w:rPr>
          <w:rFonts w:cs="Times New Roman"/>
          <w:b/>
          <w:color w:val="212224"/>
        </w:rPr>
        <w:fldChar w:fldCharType="begin">
          <w:fldData xml:space="preserve">PEVuZE5vdGU+PENpdGU+PEF1dGhvcj5Db3Jjb3JhbjwvQXV0aG9yPjxZZWFyPjIwMDU8L1llYXI+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==
</w:fldData>
        </w:fldChar>
      </w:r>
      <w:r w:rsidR="006609C4">
        <w:rPr>
          <w:rFonts w:cs="Times New Roman"/>
          <w:b/>
          <w:color w:val="212224"/>
        </w:rPr>
        <w:instrText xml:space="preserve"> ADDIN EN.CITE.DATA </w:instrText>
      </w:r>
      <w:r w:rsidR="006609C4">
        <w:rPr>
          <w:rFonts w:cs="Times New Roman"/>
          <w:b/>
          <w:color w:val="212224"/>
        </w:rPr>
      </w:r>
      <w:r w:rsidR="006609C4">
        <w:rPr>
          <w:rFonts w:cs="Times New Roman"/>
          <w:b/>
          <w:color w:val="212224"/>
        </w:rPr>
        <w:fldChar w:fldCharType="end"/>
      </w:r>
      <w:r w:rsidR="006609C4">
        <w:rPr>
          <w:rFonts w:cs="Times New Roman"/>
          <w:b/>
          <w:color w:val="212224"/>
        </w:rPr>
      </w:r>
      <w:r w:rsidR="006609C4">
        <w:rPr>
          <w:rFonts w:cs="Times New Roman"/>
          <w:b/>
          <w:color w:val="212224"/>
        </w:rPr>
        <w:fldChar w:fldCharType="separate"/>
      </w:r>
      <w:r w:rsidR="006609C4" w:rsidRPr="006609C4">
        <w:rPr>
          <w:rFonts w:cs="Times New Roman"/>
          <w:b/>
          <w:noProof/>
          <w:color w:val="212224"/>
          <w:vertAlign w:val="superscript"/>
        </w:rPr>
        <w:t>6</w:t>
      </w:r>
      <w:r w:rsidR="006609C4">
        <w:rPr>
          <w:rFonts w:cs="Times New Roman"/>
          <w:b/>
          <w:color w:val="212224"/>
        </w:rPr>
        <w:fldChar w:fldCharType="end"/>
      </w:r>
      <w:commentRangeEnd w:id="16"/>
      <w:r w:rsidR="002A3292">
        <w:rPr>
          <w:rStyle w:val="CommentReference"/>
        </w:rPr>
        <w:commentReference w:id="16"/>
      </w:r>
      <w:r w:rsidRPr="000C2B8B">
        <w:rPr>
          <w:rFonts w:cs="Times New Roman"/>
          <w:b/>
          <w:color w:val="212224"/>
        </w:rPr>
        <w:t xml:space="preserve">. </w:t>
      </w:r>
      <w:r w:rsidR="00595DAE">
        <w:rPr>
          <w:rFonts w:cs="Times New Roman"/>
          <w:b/>
          <w:color w:val="212224"/>
        </w:rPr>
        <w:t xml:space="preserve"> </w:t>
      </w:r>
      <w:r w:rsidRPr="000C2B8B">
        <w:rPr>
          <w:rFonts w:cs="Times New Roman"/>
          <w:b/>
          <w:color w:val="212224"/>
        </w:rPr>
        <w:t>HPC projections to the medial prefrontal cortex (</w:t>
      </w:r>
      <w:proofErr w:type="spellStart"/>
      <w:r w:rsidRPr="000C2B8B">
        <w:rPr>
          <w:rFonts w:cs="Times New Roman"/>
          <w:b/>
          <w:color w:val="212224"/>
        </w:rPr>
        <w:t>mPFC</w:t>
      </w:r>
      <w:proofErr w:type="spellEnd"/>
      <w:r w:rsidRPr="000C2B8B">
        <w:rPr>
          <w:rFonts w:cs="Times New Roman"/>
          <w:b/>
          <w:color w:val="212224"/>
        </w:rPr>
        <w:t>), an area critical for extinction learning</w:t>
      </w:r>
      <w:r w:rsidR="00D2148E">
        <w:rPr>
          <w:rFonts w:cs="Times New Roman"/>
          <w:b/>
          <w:color w:val="212224"/>
        </w:rPr>
        <w:t xml:space="preserve"> </w:t>
      </w:r>
      <w:r w:rsidR="006609C4">
        <w:fldChar w:fldCharType="begin">
          <w:fldData xml:space="preserve">PEVuZE5vdGU+PENpdGU+PEF1dGhvcj5Tb3RyZXMtQmF5b248L0F1dGhvcj48WWVhcj4yMDEwPC9Z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</w:fldData>
        </w:fldChar>
      </w:r>
      <w:r w:rsidR="006609C4">
        <w:instrText xml:space="preserve"> ADDIN EN.CITE </w:instrText>
      </w:r>
      <w:r w:rsidR="006609C4">
        <w:fldChar w:fldCharType="begin">
          <w:fldData xml:space="preserve">PEVuZE5vdGU+PENpdGU+PEF1dGhvcj5Tb3RyZXMtQmF5b248L0F1dGhvcj48WWVhcj4yMDEwPC9Z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</w:fldData>
        </w:fldChar>
      </w:r>
      <w:r w:rsidR="006609C4">
        <w:instrText xml:space="preserve"> ADDIN EN.CITE.DATA </w:instrText>
      </w:r>
      <w:r w:rsidR="006609C4">
        <w:fldChar w:fldCharType="end"/>
      </w:r>
      <w:r w:rsidR="006609C4">
        <w:fldChar w:fldCharType="separate"/>
      </w:r>
      <w:r w:rsidR="006609C4" w:rsidRPr="006609C4">
        <w:rPr>
          <w:noProof/>
          <w:vertAlign w:val="superscript"/>
        </w:rPr>
        <w:t>7</w:t>
      </w:r>
      <w:r w:rsidR="006609C4">
        <w:fldChar w:fldCharType="end"/>
      </w:r>
      <w:r w:rsidRPr="000C2B8B">
        <w:rPr>
          <w:rFonts w:cs="Times New Roman"/>
          <w:b/>
          <w:color w:val="212224"/>
        </w:rPr>
        <w:t xml:space="preserve">, have been implicated in both anxiety and memory retrieval.  Here we show that feed-forward inhibition mediated by </w:t>
      </w:r>
      <w:proofErr w:type="spellStart"/>
      <w:r w:rsidRPr="000C2B8B">
        <w:rPr>
          <w:rFonts w:cs="Times New Roman"/>
          <w:b/>
          <w:color w:val="212224"/>
        </w:rPr>
        <w:t>parvalbumin</w:t>
      </w:r>
      <w:proofErr w:type="spellEnd"/>
      <w:r w:rsidRPr="000C2B8B">
        <w:rPr>
          <w:rFonts w:cs="Times New Roman"/>
          <w:b/>
          <w:color w:val="212224"/>
        </w:rPr>
        <w:t xml:space="preserve">-positive inhibitory interneurons dominates HPC projections to the </w:t>
      </w:r>
      <w:proofErr w:type="spellStart"/>
      <w:r w:rsidRPr="000C2B8B">
        <w:rPr>
          <w:rFonts w:cs="Times New Roman"/>
          <w:b/>
          <w:color w:val="212224"/>
        </w:rPr>
        <w:t>infralimbic</w:t>
      </w:r>
      <w:proofErr w:type="spellEnd"/>
      <w:r w:rsidRPr="000C2B8B">
        <w:rPr>
          <w:rFonts w:cs="Times New Roman"/>
          <w:b/>
          <w:color w:val="212224"/>
        </w:rPr>
        <w:t xml:space="preserve"> cortex (IL), the major </w:t>
      </w:r>
      <w:proofErr w:type="spellStart"/>
      <w:r w:rsidRPr="000C2B8B">
        <w:rPr>
          <w:rFonts w:cs="Times New Roman"/>
          <w:b/>
          <w:color w:val="212224"/>
        </w:rPr>
        <w:t>mPFC</w:t>
      </w:r>
      <w:proofErr w:type="spellEnd"/>
      <w:r w:rsidRPr="000C2B8B">
        <w:rPr>
          <w:rFonts w:cs="Times New Roman"/>
          <w:b/>
          <w:color w:val="212224"/>
        </w:rPr>
        <w:t xml:space="preserve"> target of the HPC. </w:t>
      </w:r>
      <w:ins w:id="18" w:author="Roger Marek" w:date="2016-07-13T09:41:00Z">
        <w:r w:rsidR="00595DAE">
          <w:rPr>
            <w:rFonts w:cs="Times New Roman"/>
            <w:b/>
            <w:color w:val="212224"/>
          </w:rPr>
          <w:t xml:space="preserve"> </w:t>
        </w:r>
      </w:ins>
      <w:proofErr w:type="spellStart"/>
      <w:r w:rsidRPr="000C2B8B">
        <w:rPr>
          <w:rFonts w:cs="Times New Roman"/>
          <w:b/>
          <w:color w:val="212224"/>
        </w:rPr>
        <w:t>Pharmacogenetic</w:t>
      </w:r>
      <w:proofErr w:type="spellEnd"/>
      <w:r w:rsidRPr="000C2B8B">
        <w:rPr>
          <w:rFonts w:cs="Times New Roman"/>
          <w:b/>
          <w:color w:val="212224"/>
        </w:rPr>
        <w:t xml:space="preserve"> silencing of HPC</w:t>
      </w:r>
      <w:r w:rsidR="003F4200" w:rsidRPr="000C2B8B">
        <w:rPr>
          <w:rFonts w:cs="Times New Roman"/>
          <w:b/>
          <w:color w:val="212224"/>
        </w:rPr>
        <w:t>-&gt;</w:t>
      </w:r>
      <w:r w:rsidRPr="000C2B8B">
        <w:rPr>
          <w:rFonts w:cs="Times New Roman"/>
          <w:b/>
          <w:color w:val="212224"/>
        </w:rPr>
        <w:t xml:space="preserve">IL projections prevented fear relapse, </w:t>
      </w:r>
      <w:ins w:id="19" w:author="Roger Marek" w:date="2016-07-13T14:42:00Z">
        <w:r w:rsidR="007F72E8">
          <w:rPr>
            <w:rFonts w:cs="Times New Roman"/>
            <w:b/>
            <w:color w:val="212224"/>
          </w:rPr>
          <w:t xml:space="preserve">and </w:t>
        </w:r>
      </w:ins>
      <w:del w:id="20" w:author="Roger Marek" w:date="2016-07-13T14:44:00Z">
        <w:r w:rsidRPr="000C2B8B" w:rsidDel="007F72E8">
          <w:rPr>
            <w:rFonts w:cs="Times New Roman"/>
            <w:b/>
            <w:color w:val="212224"/>
          </w:rPr>
          <w:delText>an</w:delText>
        </w:r>
        <w:r w:rsidR="008E6E20" w:rsidRPr="000C2B8B" w:rsidDel="007F72E8">
          <w:rPr>
            <w:rFonts w:cs="Times New Roman"/>
            <w:b/>
            <w:color w:val="212224"/>
          </w:rPr>
          <w:delText xml:space="preserve"> </w:delText>
        </w:r>
      </w:del>
      <w:ins w:id="21" w:author="Roger Marek" w:date="2016-07-13T14:44:00Z">
        <w:r w:rsidR="007F72E8">
          <w:rPr>
            <w:rFonts w:cs="Times New Roman"/>
            <w:b/>
            <w:color w:val="212224"/>
          </w:rPr>
          <w:t>this</w:t>
        </w:r>
        <w:r w:rsidR="007F72E8" w:rsidRPr="000C2B8B">
          <w:rPr>
            <w:rFonts w:cs="Times New Roman"/>
            <w:b/>
            <w:color w:val="212224"/>
          </w:rPr>
          <w:t xml:space="preserve"> </w:t>
        </w:r>
      </w:ins>
      <w:r w:rsidR="008E6E20" w:rsidRPr="000C2B8B">
        <w:rPr>
          <w:rFonts w:cs="Times New Roman"/>
          <w:b/>
          <w:color w:val="212224"/>
        </w:rPr>
        <w:t xml:space="preserve">effect </w:t>
      </w:r>
      <w:del w:id="22" w:author="Roger Marek" w:date="2016-07-13T14:44:00Z">
        <w:r w:rsidR="008E6E20" w:rsidRPr="000C2B8B" w:rsidDel="007F72E8">
          <w:rPr>
            <w:rFonts w:cs="Times New Roman"/>
            <w:b/>
            <w:color w:val="212224"/>
          </w:rPr>
          <w:delText>that</w:delText>
        </w:r>
      </w:del>
      <w:r w:rsidR="008E6E20" w:rsidRPr="000C2B8B">
        <w:rPr>
          <w:rFonts w:cs="Times New Roman"/>
          <w:b/>
          <w:color w:val="212224"/>
        </w:rPr>
        <w:t xml:space="preserve"> was mirrored by </w:t>
      </w:r>
      <w:proofErr w:type="spellStart"/>
      <w:r w:rsidR="008E6E20" w:rsidRPr="000C2B8B">
        <w:rPr>
          <w:rFonts w:cs="Times New Roman"/>
          <w:b/>
          <w:color w:val="212224"/>
        </w:rPr>
        <w:t>mi</w:t>
      </w:r>
      <w:r w:rsidRPr="000C2B8B">
        <w:rPr>
          <w:rFonts w:cs="Times New Roman"/>
          <w:b/>
          <w:color w:val="212224"/>
        </w:rPr>
        <w:t>c</w:t>
      </w:r>
      <w:r w:rsidR="008E6E20" w:rsidRPr="000C2B8B">
        <w:rPr>
          <w:rFonts w:cs="Times New Roman"/>
          <w:b/>
          <w:color w:val="212224"/>
        </w:rPr>
        <w:t>r</w:t>
      </w:r>
      <w:r w:rsidRPr="000C2B8B">
        <w:rPr>
          <w:rFonts w:cs="Times New Roman"/>
          <w:b/>
          <w:color w:val="212224"/>
        </w:rPr>
        <w:t>oinfusion</w:t>
      </w:r>
      <w:r w:rsidR="00976DA2" w:rsidRPr="000C2B8B">
        <w:rPr>
          <w:rFonts w:cs="Times New Roman"/>
          <w:b/>
          <w:color w:val="212224"/>
        </w:rPr>
        <w:t>s</w:t>
      </w:r>
      <w:proofErr w:type="spellEnd"/>
      <w:r w:rsidRPr="000C2B8B">
        <w:rPr>
          <w:rFonts w:cs="Times New Roman"/>
          <w:b/>
          <w:color w:val="212224"/>
        </w:rPr>
        <w:t xml:space="preserve"> of GABA receptor antagonists into the IL</w:t>
      </w:r>
      <w:ins w:id="23" w:author="Roger Marek" w:date="2016-07-13T14:43:00Z">
        <w:r w:rsidR="007F72E8">
          <w:rPr>
            <w:rFonts w:cs="Times New Roman"/>
            <w:b/>
            <w:color w:val="212224"/>
          </w:rPr>
          <w:t xml:space="preserve"> to block HPC-mediated inhibition</w:t>
        </w:r>
      </w:ins>
      <w:r w:rsidRPr="000C2B8B">
        <w:rPr>
          <w:rFonts w:cs="Times New Roman"/>
          <w:b/>
          <w:color w:val="212224"/>
        </w:rPr>
        <w:t xml:space="preserve">.  These data reveal a novel circuit mechanism for the contextual control of fear, and indicate that hippocampal inhibition of </w:t>
      </w:r>
      <w:proofErr w:type="spellStart"/>
      <w:r w:rsidRPr="000C2B8B">
        <w:rPr>
          <w:rFonts w:cs="Times New Roman"/>
          <w:b/>
          <w:color w:val="212224"/>
        </w:rPr>
        <w:t>infralimbic</w:t>
      </w:r>
      <w:proofErr w:type="spellEnd"/>
      <w:r w:rsidRPr="000C2B8B">
        <w:rPr>
          <w:rFonts w:cs="Times New Roman"/>
          <w:b/>
          <w:color w:val="212224"/>
        </w:rPr>
        <w:t xml:space="preserve"> cortex is the neural substrate for </w:t>
      </w:r>
      <w:r w:rsidR="006B777D">
        <w:rPr>
          <w:rFonts w:cs="Times New Roman"/>
          <w:b/>
          <w:color w:val="212224"/>
        </w:rPr>
        <w:t>fear relapse.</w:t>
      </w:r>
    </w:p>
    <w:p w14:paraId="10052F98" w14:textId="77777777" w:rsidR="00382124" w:rsidRDefault="00382124" w:rsidP="006B777D">
      <w:pPr>
        <w:spacing w:line="480" w:lineRule="auto"/>
        <w:rPr>
          <w:rFonts w:cs="Times New Roman"/>
          <w:color w:val="FF0000"/>
          <w:highlight w:val="cyan"/>
        </w:rPr>
        <w:sectPr w:rsidR="00382124" w:rsidSect="00382124">
          <w:pgSz w:w="12240" w:h="15840"/>
          <w:pgMar w:top="1440" w:right="1440" w:bottom="1440" w:left="1440" w:header="720" w:footer="720" w:gutter="0"/>
          <w:lnNumType w:countBy="1" w:restart="continuous"/>
          <w:cols w:space="720"/>
          <w:docGrid w:linePitch="360"/>
        </w:sectPr>
      </w:pPr>
    </w:p>
    <w:p w14:paraId="31FF8D19" w14:textId="479E0C32" w:rsidR="00A2794F" w:rsidRDefault="006E4CDF" w:rsidP="000C6529">
      <w:pPr>
        <w:spacing w:line="480" w:lineRule="auto"/>
        <w:ind w:firstLine="720"/>
        <w:rPr>
          <w:rFonts w:cs="Times New Roman"/>
          <w:color w:val="0000FF"/>
        </w:rPr>
      </w:pPr>
      <w:r>
        <w:rPr>
          <w:rFonts w:cs="Times New Roman"/>
          <w:color w:val="0000FF"/>
        </w:rPr>
        <w:lastRenderedPageBreak/>
        <w:t xml:space="preserve">Hippocampal projections to the </w:t>
      </w:r>
      <w:proofErr w:type="spellStart"/>
      <w:r>
        <w:rPr>
          <w:rFonts w:cs="Times New Roman"/>
          <w:color w:val="0000FF"/>
        </w:rPr>
        <w:t>mPFC</w:t>
      </w:r>
      <w:proofErr w:type="spellEnd"/>
      <w:r>
        <w:rPr>
          <w:rFonts w:cs="Times New Roman"/>
          <w:color w:val="0000FF"/>
        </w:rPr>
        <w:t xml:space="preserve"> have previously been identified</w:t>
      </w:r>
      <w:r w:rsidR="001E17D7">
        <w:rPr>
          <w:rFonts w:cs="Times New Roman"/>
          <w:color w:val="0000FF"/>
        </w:rPr>
        <w:t xml:space="preserve"> </w:t>
      </w:r>
      <w:r w:rsidR="0079191B">
        <w:fldChar w:fldCharType="begin">
          <w:fldData xml:space="preserve">PEVuZE5vdGU+PENpdGU+PEF1dGhvcj5QYXJlbnQ8L0F1dGhvcj48WWVhcj4yMDEwPC9ZZWFyPjxS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</w:fldData>
        </w:fldChar>
      </w:r>
      <w:r w:rsidR="0079191B">
        <w:instrText xml:space="preserve"> ADDIN EN.CITE </w:instrText>
      </w:r>
      <w:r w:rsidR="0079191B">
        <w:fldChar w:fldCharType="begin">
          <w:fldData xml:space="preserve">PEVuZE5vdGU+PENpdGU+PEF1dGhvcj5QYXJlbnQ8L0F1dGhvcj48WWVhcj4yMDEwPC9ZZWFyPjxS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</w:fldData>
        </w:fldChar>
      </w:r>
      <w:r w:rsidR="0079191B">
        <w:instrText xml:space="preserve"> ADDIN EN.CITE.DATA </w:instrText>
      </w:r>
      <w:r w:rsidR="0079191B">
        <w:fldChar w:fldCharType="end"/>
      </w:r>
      <w:r w:rsidR="0079191B">
        <w:fldChar w:fldCharType="separate"/>
      </w:r>
      <w:r w:rsidR="0079191B" w:rsidRPr="0079191B">
        <w:rPr>
          <w:noProof/>
          <w:vertAlign w:val="superscript"/>
        </w:rPr>
        <w:t>8</w:t>
      </w:r>
      <w:r w:rsidR="0079191B">
        <w:fldChar w:fldCharType="end"/>
      </w:r>
      <w:r>
        <w:rPr>
          <w:rFonts w:cs="Times New Roman"/>
          <w:color w:val="0000FF"/>
        </w:rPr>
        <w:t xml:space="preserve">, </w:t>
      </w:r>
      <w:r w:rsidR="0079191B">
        <w:rPr>
          <w:rFonts w:cs="Times New Roman"/>
          <w:color w:val="0000FF"/>
        </w:rPr>
        <w:t>however the</w:t>
      </w:r>
      <w:r>
        <w:rPr>
          <w:rFonts w:cs="Times New Roman"/>
          <w:color w:val="0000FF"/>
        </w:rPr>
        <w:t xml:space="preserve"> precise projection patterns and local circui</w:t>
      </w:r>
      <w:r w:rsidR="0079191B">
        <w:rPr>
          <w:rFonts w:cs="Times New Roman"/>
          <w:color w:val="0000FF"/>
        </w:rPr>
        <w:t>ts</w:t>
      </w:r>
      <w:r w:rsidR="007717AE">
        <w:rPr>
          <w:rFonts w:cs="Times New Roman"/>
          <w:color w:val="0000FF"/>
        </w:rPr>
        <w:t xml:space="preserve"> that are driven by </w:t>
      </w:r>
      <w:r w:rsidR="0079191B">
        <w:rPr>
          <w:rFonts w:cs="Times New Roman"/>
          <w:color w:val="0000FF"/>
        </w:rPr>
        <w:t>this input</w:t>
      </w:r>
      <w:r>
        <w:rPr>
          <w:rFonts w:cs="Times New Roman"/>
          <w:color w:val="0000FF"/>
        </w:rPr>
        <w:t xml:space="preserve"> are unclear. </w:t>
      </w:r>
      <w:r w:rsidR="001E17D7">
        <w:rPr>
          <w:rFonts w:cs="Times New Roman"/>
          <w:color w:val="0000FF"/>
        </w:rPr>
        <w:t>T</w:t>
      </w:r>
      <w:r w:rsidR="003F4200" w:rsidRPr="00576CDF">
        <w:rPr>
          <w:rFonts w:cs="Times New Roman"/>
          <w:color w:val="0000FF"/>
        </w:rPr>
        <w:t>o determine the nature of hippocampal projections to</w:t>
      </w:r>
      <w:r w:rsidR="007717AE">
        <w:rPr>
          <w:rFonts w:cs="Times New Roman"/>
          <w:color w:val="0000FF"/>
        </w:rPr>
        <w:t xml:space="preserve"> the </w:t>
      </w:r>
      <w:proofErr w:type="spellStart"/>
      <w:r w:rsidR="007717AE">
        <w:rPr>
          <w:rFonts w:cs="Times New Roman"/>
          <w:color w:val="0000FF"/>
        </w:rPr>
        <w:t>mPFC</w:t>
      </w:r>
      <w:proofErr w:type="spellEnd"/>
      <w:r w:rsidR="007717AE">
        <w:rPr>
          <w:rFonts w:cs="Times New Roman"/>
          <w:color w:val="0000FF"/>
        </w:rPr>
        <w:t xml:space="preserve">, we expressed </w:t>
      </w:r>
      <w:proofErr w:type="spellStart"/>
      <w:r w:rsidR="007717AE">
        <w:rPr>
          <w:rFonts w:cs="Times New Roman"/>
          <w:color w:val="0000FF"/>
        </w:rPr>
        <w:t>channel</w:t>
      </w:r>
      <w:r w:rsidR="003F4200" w:rsidRPr="00576CDF">
        <w:rPr>
          <w:rFonts w:cs="Times New Roman"/>
          <w:color w:val="0000FF"/>
        </w:rPr>
        <w:t>rhodopsin</w:t>
      </w:r>
      <w:proofErr w:type="spellEnd"/>
      <w:r w:rsidR="003F4200" w:rsidRPr="00576CDF">
        <w:rPr>
          <w:rFonts w:cs="Times New Roman"/>
          <w:color w:val="0000FF"/>
        </w:rPr>
        <w:t xml:space="preserve"> ChR2) using viral mediated transduction </w:t>
      </w:r>
      <w:r w:rsidR="00163F6C">
        <w:rPr>
          <w:rFonts w:cs="Times New Roman"/>
          <w:color w:val="0000FF"/>
        </w:rPr>
        <w:t>of neurons in</w:t>
      </w:r>
      <w:r w:rsidR="00163F6C" w:rsidRPr="00576CDF">
        <w:rPr>
          <w:rFonts w:cs="Times New Roman"/>
          <w:color w:val="0000FF"/>
        </w:rPr>
        <w:t xml:space="preserve"> </w:t>
      </w:r>
      <w:r w:rsidR="003F4200" w:rsidRPr="00576CDF">
        <w:rPr>
          <w:rFonts w:cs="Times New Roman"/>
          <w:color w:val="0000FF"/>
        </w:rPr>
        <w:t>area CA1 of the ventral HPC (</w:t>
      </w:r>
      <w:proofErr w:type="spellStart"/>
      <w:r w:rsidR="003F4200" w:rsidRPr="00576CDF">
        <w:rPr>
          <w:rFonts w:cs="Times New Roman"/>
          <w:color w:val="0000FF"/>
        </w:rPr>
        <w:t>vHPC</w:t>
      </w:r>
      <w:proofErr w:type="spellEnd"/>
      <w:r w:rsidR="003F4200" w:rsidRPr="00576CDF">
        <w:rPr>
          <w:rFonts w:cs="Times New Roman"/>
          <w:color w:val="0000FF"/>
        </w:rPr>
        <w:t>; (Fig. 1</w:t>
      </w:r>
      <w:r w:rsidR="0017340B">
        <w:rPr>
          <w:rFonts w:cs="Times New Roman"/>
          <w:color w:val="0000FF"/>
        </w:rPr>
        <w:t>f</w:t>
      </w:r>
      <w:r w:rsidR="003F4200" w:rsidRPr="00576CDF">
        <w:rPr>
          <w:rFonts w:cs="Times New Roman"/>
          <w:color w:val="0000FF"/>
        </w:rPr>
        <w:t xml:space="preserve">), the primary projection site from the hippocampus to the </w:t>
      </w:r>
      <w:proofErr w:type="spellStart"/>
      <w:r w:rsidR="003F4200" w:rsidRPr="00576CDF">
        <w:rPr>
          <w:rFonts w:cs="Times New Roman"/>
          <w:color w:val="0000FF"/>
        </w:rPr>
        <w:t>mPFC</w:t>
      </w:r>
      <w:proofErr w:type="spellEnd"/>
      <w:r w:rsidR="00F45E24" w:rsidRPr="00F45E24">
        <w:t xml:space="preserve"> </w:t>
      </w:r>
      <w:r w:rsidR="006609C4">
        <w:fldChar w:fldCharType="begin"/>
      </w:r>
      <w:r w:rsidR="0079191B">
        <w:instrText xml:space="preserve"> ADDIN EN.CITE &lt;EndNote&gt;&lt;Cite&gt;&lt;Author&gt;Hoover&lt;/Author&gt;&lt;Year&gt;2007&lt;/Year&gt;&lt;RecNum&gt;4866&lt;/RecNum&gt;&lt;DisplayText&gt;&lt;style face="superscript"&gt;9&lt;/style&gt;&lt;/DisplayText&gt;&lt;record&gt;&lt;rec-number&gt;4866&lt;/rec-number&gt;&lt;foreign-keys&gt;&lt;key app="EN" db-id="rxtdesfx40eepdet0e55wf2cdzdze5e9a5av" timestamp="1327370220"&gt;4866&lt;/key&gt;&lt;/foreign-keys&gt;&lt;ref-type name="Journal Article"&gt;17&lt;/ref-type&gt;&lt;contributors&gt;&lt;authors&gt;&lt;author&gt;Hoover, W. B.&lt;/author&gt;&lt;author&gt;Vertes, R. P.&lt;/author&gt;&lt;/authors&gt;&lt;/contributors&gt;&lt;auth-address&gt;Center for Complex Systems and Brain Sciences, Florida Atlantic University, Boca Raton, FL 33431, USA.&lt;/auth-address&gt;&lt;titles&gt;&lt;title&gt;Anatomical analysis of afferent projections to the medial prefrontal cortex in the rat&lt;/title&gt;&lt;secondary-title&gt;Brain structure &amp;amp; function&lt;/secondary-title&gt;&lt;alt-title&gt;Brain Struct Funct&lt;/alt-title&gt;&lt;/titles&gt;&lt;alt-periodical&gt;&lt;full-title&gt;Brain Struct Funct&lt;/full-title&gt;&lt;/alt-periodical&gt;&lt;pages&gt;149-79&lt;/pages&gt;&lt;volume&gt;212&lt;/volume&gt;&lt;number&gt;2&lt;/number&gt;&lt;edition&gt;2007/08/25&lt;/edition&gt;&lt;keywords&gt;&lt;keyword&gt;Afferent Pathways/*cytology&lt;/keyword&gt;&lt;keyword&gt;Animals&lt;/keyword&gt;&lt;keyword&gt;Basal Ganglia/cytology&lt;/keyword&gt;&lt;keyword&gt;Gyrus Cinguli/cytology&lt;/keyword&gt;&lt;keyword&gt;Limbic System/*cytology&lt;/keyword&gt;&lt;keyword&gt;Male&lt;/keyword&gt;&lt;keyword&gt;Mediodorsal Thalamic Nucleus/cytology&lt;/keyword&gt;&lt;keyword&gt;Midline Thalamic Nuclei/cytology&lt;/keyword&gt;&lt;keyword&gt;*Neurons&lt;/keyword&gt;&lt;keyword&gt;Prefrontal Cortex/*cytology&lt;/keyword&gt;&lt;keyword&gt;Rats&lt;/keyword&gt;&lt;keyword&gt;Rats, Sprague-Dawley&lt;/keyword&gt;&lt;keyword&gt;Staining and Labeling/methods&lt;/keyword&gt;&lt;/keywords&gt;&lt;dates&gt;&lt;year&gt;2007&lt;/year&gt;&lt;pub-dates&gt;&lt;date&gt;Sep&lt;/date&gt;&lt;/pub-dates&gt;&lt;/dates&gt;&lt;isbn&gt;1863-2653 (Print)&amp;#xD;1863-2653 (Linking)&lt;/isbn&gt;&lt;accession-num&gt;17717690&lt;/accession-num&gt;&lt;work-type&gt;Comparative Study&lt;/work-type&gt;&lt;urls&gt;&lt;related-urls&gt;&lt;url&gt;http://www.ncbi.nlm.nih.gov/pubmed/17717690&lt;/url&gt;&lt;/related-urls&gt;&lt;/urls&gt;&lt;electronic-resource-num&gt;10.1007/s00429-007-0150-4&lt;/electronic-resource-num&gt;&lt;language&gt;eng&lt;/language&gt;&lt;/record&gt;&lt;/Cite&gt;&lt;/EndNote&gt;</w:instrText>
      </w:r>
      <w:r w:rsidR="006609C4">
        <w:fldChar w:fldCharType="separate"/>
      </w:r>
      <w:r w:rsidR="0079191B" w:rsidRPr="0079191B">
        <w:rPr>
          <w:noProof/>
          <w:vertAlign w:val="superscript"/>
        </w:rPr>
        <w:t>9</w:t>
      </w:r>
      <w:r w:rsidR="006609C4">
        <w:fldChar w:fldCharType="end"/>
      </w:r>
      <w:r w:rsidR="003F4200" w:rsidRPr="00576CDF">
        <w:rPr>
          <w:rFonts w:cs="Times New Roman"/>
          <w:color w:val="0000FF"/>
        </w:rPr>
        <w:t xml:space="preserve">.  Whole-cell recordings were then made </w:t>
      </w:r>
      <w:r w:rsidR="003F4200" w:rsidRPr="00576CDF">
        <w:rPr>
          <w:rFonts w:cs="Times New Roman"/>
          <w:i/>
          <w:color w:val="0000FF"/>
        </w:rPr>
        <w:t>ex-vivo</w:t>
      </w:r>
      <w:r w:rsidR="003F4200" w:rsidRPr="00576CDF">
        <w:rPr>
          <w:rFonts w:cs="Times New Roman"/>
          <w:color w:val="0000FF"/>
        </w:rPr>
        <w:t xml:space="preserve"> from </w:t>
      </w:r>
      <w:r w:rsidR="00D15196">
        <w:rPr>
          <w:rFonts w:cs="Times New Roman"/>
          <w:color w:val="0000FF"/>
        </w:rPr>
        <w:t>pyramidal</w:t>
      </w:r>
      <w:r w:rsidR="00FD3403">
        <w:rPr>
          <w:rFonts w:cs="Times New Roman"/>
          <w:color w:val="0000FF"/>
        </w:rPr>
        <w:t xml:space="preserve"> </w:t>
      </w:r>
      <w:r w:rsidR="00691403">
        <w:rPr>
          <w:rFonts w:cs="Times New Roman"/>
          <w:color w:val="0000FF"/>
        </w:rPr>
        <w:t>neurons</w:t>
      </w:r>
      <w:r w:rsidR="00FD3403">
        <w:rPr>
          <w:rFonts w:cs="Times New Roman"/>
          <w:color w:val="0000FF"/>
        </w:rPr>
        <w:t xml:space="preserve"> and interneurons (Fig. 1</w:t>
      </w:r>
      <w:ins w:id="24" w:author="Roger Marek" w:date="2016-07-07T13:24:00Z">
        <w:r w:rsidR="008D5A01">
          <w:rPr>
            <w:rFonts w:cs="Times New Roman"/>
            <w:color w:val="0000FF"/>
          </w:rPr>
          <w:t>a,</w:t>
        </w:r>
      </w:ins>
      <w:r w:rsidR="00FD3403">
        <w:rPr>
          <w:rFonts w:cs="Times New Roman"/>
          <w:color w:val="0000FF"/>
        </w:rPr>
        <w:t>b,c)</w:t>
      </w:r>
      <w:r w:rsidR="00691403">
        <w:rPr>
          <w:rFonts w:cs="Times New Roman"/>
          <w:color w:val="0000FF"/>
        </w:rPr>
        <w:t xml:space="preserve"> </w:t>
      </w:r>
      <w:r w:rsidR="003F4200" w:rsidRPr="00576CDF">
        <w:rPr>
          <w:rFonts w:cs="Times New Roman"/>
          <w:color w:val="0000FF"/>
        </w:rPr>
        <w:t xml:space="preserve">in the </w:t>
      </w:r>
      <w:r w:rsidR="00C26E1A" w:rsidRPr="00C26E1A">
        <w:rPr>
          <w:rFonts w:cs="Times New Roman"/>
          <w:color w:val="0000FF"/>
        </w:rPr>
        <w:t xml:space="preserve"> </w:t>
      </w:r>
      <w:proofErr w:type="spellStart"/>
      <w:r w:rsidR="00C26E1A" w:rsidRPr="00576CDF">
        <w:rPr>
          <w:rFonts w:cs="Times New Roman"/>
          <w:color w:val="0000FF"/>
        </w:rPr>
        <w:t>infralimbic</w:t>
      </w:r>
      <w:proofErr w:type="spellEnd"/>
      <w:r w:rsidR="00C26E1A" w:rsidRPr="00576CDF">
        <w:rPr>
          <w:rFonts w:cs="Times New Roman"/>
          <w:color w:val="0000FF"/>
        </w:rPr>
        <w:t xml:space="preserve"> (IL)</w:t>
      </w:r>
      <w:r w:rsidR="00804F76">
        <w:rPr>
          <w:rFonts w:cs="Times New Roman"/>
          <w:color w:val="0000FF"/>
        </w:rPr>
        <w:t xml:space="preserve"> prefrontal cortex</w:t>
      </w:r>
      <w:r w:rsidR="00C26E1A" w:rsidRPr="00576CDF">
        <w:rPr>
          <w:rFonts w:cs="Times New Roman"/>
          <w:color w:val="0000FF"/>
        </w:rPr>
        <w:t>, whose activity is crucial for extinction</w:t>
      </w:r>
      <w:r w:rsidR="00F45E24" w:rsidRPr="00F45E24">
        <w:t xml:space="preserve"> </w:t>
      </w:r>
      <w:r w:rsidR="006609C4">
        <w:fldChar w:fldCharType="begin">
          <w:fldData xml:space="preserve">PEVuZE5vdGU+PENpdGU+PEF1dGhvcj5NaWxhZDwvQXV0aG9yPjxZZWFyPjIwMDI8L1llYXI+PFJl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</w:fldData>
        </w:fldChar>
      </w:r>
      <w:r w:rsidR="0079191B">
        <w:instrText xml:space="preserve"> ADDIN EN.CITE </w:instrText>
      </w:r>
      <w:r w:rsidR="0079191B">
        <w:fldChar w:fldCharType="begin">
          <w:fldData xml:space="preserve">PEVuZE5vdGU+PENpdGU+PEF1dGhvcj5NaWxhZDwvQXV0aG9yPjxZZWFyPjIwMDI8L1llYXI+PFJl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</w:fldData>
        </w:fldChar>
      </w:r>
      <w:r w:rsidR="0079191B">
        <w:instrText xml:space="preserve"> ADDIN EN.CITE.DATA </w:instrText>
      </w:r>
      <w:r w:rsidR="0079191B">
        <w:fldChar w:fldCharType="end"/>
      </w:r>
      <w:r w:rsidR="006609C4">
        <w:fldChar w:fldCharType="separate"/>
      </w:r>
      <w:r w:rsidR="0079191B" w:rsidRPr="0079191B">
        <w:rPr>
          <w:noProof/>
          <w:vertAlign w:val="superscript"/>
        </w:rPr>
        <w:t>10,11</w:t>
      </w:r>
      <w:r w:rsidR="006609C4">
        <w:fldChar w:fldCharType="end"/>
      </w:r>
      <w:r w:rsidR="003F4200" w:rsidRPr="00576CDF">
        <w:rPr>
          <w:rFonts w:cs="Times New Roman"/>
          <w:color w:val="0000FF"/>
        </w:rPr>
        <w:t xml:space="preserve">, </w:t>
      </w:r>
      <w:r w:rsidR="0079191B">
        <w:rPr>
          <w:rFonts w:cs="Times New Roman"/>
          <w:color w:val="0000FF"/>
        </w:rPr>
        <w:t xml:space="preserve">and </w:t>
      </w:r>
      <w:proofErr w:type="spellStart"/>
      <w:r w:rsidR="003F4200" w:rsidRPr="00576CDF">
        <w:rPr>
          <w:rFonts w:cs="Times New Roman"/>
          <w:color w:val="0000FF"/>
        </w:rPr>
        <w:t>vHPC</w:t>
      </w:r>
      <w:proofErr w:type="spellEnd"/>
      <w:r w:rsidR="003F4200" w:rsidRPr="00576CDF">
        <w:rPr>
          <w:rFonts w:cs="Times New Roman"/>
          <w:color w:val="0000FF"/>
        </w:rPr>
        <w:t xml:space="preserve"> </w:t>
      </w:r>
      <w:r w:rsidR="001431E6">
        <w:rPr>
          <w:rFonts w:cs="Times New Roman"/>
          <w:color w:val="0000FF"/>
        </w:rPr>
        <w:t>afferents</w:t>
      </w:r>
      <w:r w:rsidR="001431E6" w:rsidRPr="00576CDF">
        <w:rPr>
          <w:rFonts w:cs="Times New Roman"/>
          <w:color w:val="0000FF"/>
        </w:rPr>
        <w:t xml:space="preserve"> </w:t>
      </w:r>
      <w:r w:rsidR="0079191B">
        <w:rPr>
          <w:rFonts w:cs="Times New Roman"/>
          <w:color w:val="0000FF"/>
        </w:rPr>
        <w:t xml:space="preserve">stimulated </w:t>
      </w:r>
      <w:r w:rsidR="003F4200" w:rsidRPr="00576CDF">
        <w:rPr>
          <w:rFonts w:cs="Times New Roman"/>
          <w:color w:val="0000FF"/>
        </w:rPr>
        <w:t>using 470 nm light (Fig. 1a)</w:t>
      </w:r>
      <w:r w:rsidR="00163F6C">
        <w:rPr>
          <w:rFonts w:cs="Times New Roman"/>
          <w:color w:val="0000FF"/>
        </w:rPr>
        <w:t xml:space="preserve">. </w:t>
      </w:r>
      <w:r w:rsidR="003F4200" w:rsidRPr="00576CDF">
        <w:rPr>
          <w:rFonts w:cs="Times New Roman"/>
          <w:color w:val="0000FF"/>
        </w:rPr>
        <w:t xml:space="preserve"> </w:t>
      </w:r>
      <w:r w:rsidR="0079191B">
        <w:rPr>
          <w:rFonts w:cs="Times New Roman"/>
          <w:color w:val="0000FF"/>
        </w:rPr>
        <w:t>B</w:t>
      </w:r>
      <w:r w:rsidR="00016B18">
        <w:rPr>
          <w:rFonts w:cs="Times New Roman"/>
          <w:color w:val="0000FF"/>
        </w:rPr>
        <w:t xml:space="preserve">oth interneurons and </w:t>
      </w:r>
      <w:r w:rsidR="00D15196">
        <w:rPr>
          <w:rFonts w:cs="Times New Roman"/>
          <w:color w:val="0000FF"/>
        </w:rPr>
        <w:t>pyramidal</w:t>
      </w:r>
      <w:r w:rsidR="00016B18">
        <w:rPr>
          <w:rFonts w:cs="Times New Roman"/>
          <w:color w:val="0000FF"/>
        </w:rPr>
        <w:t xml:space="preserve"> neurons</w:t>
      </w:r>
      <w:r w:rsidR="00EF5FF5">
        <w:rPr>
          <w:rFonts w:cs="Times New Roman"/>
          <w:color w:val="0000FF"/>
        </w:rPr>
        <w:t xml:space="preserve"> in the </w:t>
      </w:r>
      <w:r w:rsidR="00163F6C">
        <w:rPr>
          <w:rFonts w:cs="Times New Roman"/>
          <w:color w:val="0000FF"/>
        </w:rPr>
        <w:t>I</w:t>
      </w:r>
      <w:r w:rsidR="00EF5FF5">
        <w:rPr>
          <w:rFonts w:cs="Times New Roman"/>
          <w:color w:val="0000FF"/>
        </w:rPr>
        <w:t>L</w:t>
      </w:r>
      <w:r w:rsidR="00016B18">
        <w:rPr>
          <w:rFonts w:cs="Times New Roman"/>
          <w:color w:val="0000FF"/>
        </w:rPr>
        <w:t xml:space="preserve"> received </w:t>
      </w:r>
      <w:r>
        <w:rPr>
          <w:rFonts w:cs="Times New Roman"/>
          <w:color w:val="0000FF"/>
        </w:rPr>
        <w:t xml:space="preserve">direct </w:t>
      </w:r>
      <w:r w:rsidR="00016B18">
        <w:rPr>
          <w:rFonts w:cs="Times New Roman"/>
          <w:color w:val="0000FF"/>
        </w:rPr>
        <w:t xml:space="preserve">excitatory input from the </w:t>
      </w:r>
      <w:proofErr w:type="spellStart"/>
      <w:r w:rsidR="00016B18">
        <w:rPr>
          <w:rFonts w:cs="Times New Roman"/>
          <w:color w:val="0000FF"/>
        </w:rPr>
        <w:t>vHPC</w:t>
      </w:r>
      <w:proofErr w:type="spellEnd"/>
      <w:r w:rsidR="00016B18">
        <w:rPr>
          <w:rFonts w:cs="Times New Roman"/>
          <w:color w:val="0000FF"/>
        </w:rPr>
        <w:t xml:space="preserve"> (Fig 1</w:t>
      </w:r>
      <w:proofErr w:type="gramStart"/>
      <w:r w:rsidR="00016B18">
        <w:rPr>
          <w:rFonts w:cs="Times New Roman"/>
          <w:color w:val="0000FF"/>
        </w:rPr>
        <w:t>d</w:t>
      </w:r>
      <w:r w:rsidR="00FD3403">
        <w:rPr>
          <w:rFonts w:cs="Times New Roman"/>
          <w:color w:val="0000FF"/>
        </w:rPr>
        <w:t>,e</w:t>
      </w:r>
      <w:proofErr w:type="gramEnd"/>
      <w:r w:rsidR="00FD3403">
        <w:rPr>
          <w:rFonts w:cs="Times New Roman"/>
          <w:color w:val="0000FF"/>
        </w:rPr>
        <w:t>, top</w:t>
      </w:r>
      <w:r w:rsidR="00016B18">
        <w:rPr>
          <w:rFonts w:cs="Times New Roman"/>
          <w:color w:val="0000FF"/>
        </w:rPr>
        <w:t>)</w:t>
      </w:r>
      <w:r w:rsidR="0046385A">
        <w:rPr>
          <w:rFonts w:cs="Times New Roman"/>
          <w:color w:val="0000FF"/>
        </w:rPr>
        <w:t>,</w:t>
      </w:r>
      <w:r w:rsidR="00163F6C">
        <w:rPr>
          <w:rFonts w:cs="Times New Roman"/>
          <w:color w:val="0000FF"/>
        </w:rPr>
        <w:t xml:space="preserve"> with innervation of </w:t>
      </w:r>
      <w:r w:rsidR="00C26E1A">
        <w:rPr>
          <w:rFonts w:cs="Times New Roman"/>
          <w:color w:val="0000FF"/>
        </w:rPr>
        <w:t>interneuron</w:t>
      </w:r>
      <w:r w:rsidR="00163F6C">
        <w:rPr>
          <w:rFonts w:cs="Times New Roman"/>
          <w:color w:val="0000FF"/>
        </w:rPr>
        <w:t>s</w:t>
      </w:r>
      <w:r w:rsidR="00C26E1A">
        <w:rPr>
          <w:rFonts w:cs="Times New Roman"/>
          <w:color w:val="0000FF"/>
        </w:rPr>
        <w:t xml:space="preserve"> </w:t>
      </w:r>
      <w:r w:rsidR="00163F6C">
        <w:rPr>
          <w:rFonts w:cs="Times New Roman"/>
          <w:color w:val="0000FF"/>
        </w:rPr>
        <w:t>being</w:t>
      </w:r>
      <w:r w:rsidR="00C26E1A">
        <w:rPr>
          <w:rFonts w:cs="Times New Roman"/>
          <w:color w:val="0000FF"/>
        </w:rPr>
        <w:t xml:space="preserve"> large (mean EPSC amplitude: </w:t>
      </w:r>
      <w:r w:rsidR="00C26E1A" w:rsidRPr="00576CDF">
        <w:rPr>
          <w:rFonts w:cs="Times New Roman"/>
          <w:color w:val="0000FF"/>
        </w:rPr>
        <w:t>237 ± 6</w:t>
      </w:r>
      <w:r w:rsidR="0035311E">
        <w:rPr>
          <w:rFonts w:cs="Times New Roman"/>
          <w:color w:val="0000FF"/>
        </w:rPr>
        <w:t>6</w:t>
      </w:r>
      <w:r w:rsidR="00C26E1A" w:rsidRPr="00576CDF">
        <w:rPr>
          <w:rFonts w:cs="Times New Roman"/>
          <w:color w:val="0000FF"/>
        </w:rPr>
        <w:t xml:space="preserve"> </w:t>
      </w:r>
      <w:proofErr w:type="spellStart"/>
      <w:r w:rsidR="00C26E1A" w:rsidRPr="00576CDF">
        <w:rPr>
          <w:rFonts w:cs="Times New Roman"/>
          <w:color w:val="0000FF"/>
        </w:rPr>
        <w:t>pA</w:t>
      </w:r>
      <w:proofErr w:type="spellEnd"/>
      <w:r w:rsidR="00EC3F2B">
        <w:rPr>
          <w:rFonts w:cs="Times New Roman"/>
          <w:color w:val="0000FF"/>
        </w:rPr>
        <w:t>;</w:t>
      </w:r>
      <w:r w:rsidR="00C26E1A">
        <w:rPr>
          <w:rFonts w:cs="Times New Roman"/>
          <w:color w:val="0000FF"/>
        </w:rPr>
        <w:t xml:space="preserve"> </w:t>
      </w:r>
      <w:r w:rsidR="003F4200" w:rsidRPr="00576CDF">
        <w:rPr>
          <w:rFonts w:cs="Times New Roman"/>
          <w:color w:val="0000FF"/>
        </w:rPr>
        <w:t xml:space="preserve"> n=9</w:t>
      </w:r>
      <w:r w:rsidR="007717AE">
        <w:rPr>
          <w:rFonts w:cs="Times New Roman"/>
          <w:color w:val="0000FF"/>
        </w:rPr>
        <w:t xml:space="preserve"> from 5 rats</w:t>
      </w:r>
      <w:r w:rsidR="003F4200" w:rsidRPr="00576CDF">
        <w:rPr>
          <w:rFonts w:cs="Times New Roman"/>
          <w:color w:val="0000FF"/>
        </w:rPr>
        <w:t xml:space="preserve">), and able to </w:t>
      </w:r>
      <w:r w:rsidR="0079191B">
        <w:rPr>
          <w:rFonts w:cs="Times New Roman"/>
          <w:color w:val="0000FF"/>
        </w:rPr>
        <w:t xml:space="preserve">drive </w:t>
      </w:r>
      <w:r w:rsidR="00057560">
        <w:rPr>
          <w:rFonts w:cs="Times New Roman"/>
          <w:color w:val="0000FF"/>
        </w:rPr>
        <w:t>these cells</w:t>
      </w:r>
      <w:r w:rsidR="003F4200" w:rsidRPr="00576CDF">
        <w:rPr>
          <w:rFonts w:cs="Times New Roman"/>
          <w:color w:val="0000FF"/>
        </w:rPr>
        <w:t xml:space="preserve"> to </w:t>
      </w:r>
      <w:r w:rsidR="0079191B">
        <w:rPr>
          <w:rFonts w:cs="Times New Roman"/>
          <w:color w:val="0000FF"/>
        </w:rPr>
        <w:t>threshold</w:t>
      </w:r>
      <w:r w:rsidR="001E17D7" w:rsidRPr="00576CDF">
        <w:rPr>
          <w:rFonts w:cs="Times New Roman"/>
          <w:color w:val="0000FF"/>
        </w:rPr>
        <w:t xml:space="preserve"> </w:t>
      </w:r>
      <w:r w:rsidR="003F4200" w:rsidRPr="00576CDF">
        <w:rPr>
          <w:rFonts w:cs="Times New Roman"/>
          <w:color w:val="0000FF"/>
        </w:rPr>
        <w:t xml:space="preserve">(Fig 1d, e, </w:t>
      </w:r>
      <w:r w:rsidR="00D83485">
        <w:rPr>
          <w:rFonts w:cs="Times New Roman"/>
          <w:color w:val="0000FF"/>
        </w:rPr>
        <w:t>top</w:t>
      </w:r>
      <w:r w:rsidR="003F4200" w:rsidRPr="00576CDF">
        <w:rPr>
          <w:rFonts w:cs="Times New Roman"/>
          <w:color w:val="0000FF"/>
        </w:rPr>
        <w:t xml:space="preserve">).  </w:t>
      </w:r>
      <w:r w:rsidR="008A27CC">
        <w:rPr>
          <w:rFonts w:cs="Times New Roman"/>
          <w:color w:val="0000FF"/>
        </w:rPr>
        <w:t>I</w:t>
      </w:r>
      <w:r w:rsidR="0035311E">
        <w:rPr>
          <w:rFonts w:cs="Times New Roman"/>
          <w:color w:val="0000FF"/>
        </w:rPr>
        <w:t>n</w:t>
      </w:r>
      <w:r w:rsidR="008A27CC">
        <w:rPr>
          <w:rFonts w:cs="Times New Roman"/>
          <w:color w:val="0000FF"/>
        </w:rPr>
        <w:t xml:space="preserve"> contrast, in</w:t>
      </w:r>
      <w:r w:rsidR="00EC3F2B">
        <w:rPr>
          <w:rFonts w:cs="Times New Roman"/>
          <w:color w:val="0000FF"/>
        </w:rPr>
        <w:t>put to</w:t>
      </w:r>
      <w:r w:rsidR="0035311E">
        <w:rPr>
          <w:rFonts w:cs="Times New Roman"/>
          <w:color w:val="0000FF"/>
        </w:rPr>
        <w:t xml:space="preserve"> </w:t>
      </w:r>
      <w:r w:rsidR="00D15196">
        <w:rPr>
          <w:rFonts w:cs="Times New Roman"/>
          <w:color w:val="0000FF"/>
        </w:rPr>
        <w:t>pyramidal</w:t>
      </w:r>
      <w:r w:rsidR="00D83485">
        <w:rPr>
          <w:rFonts w:cs="Times New Roman"/>
          <w:color w:val="0000FF"/>
        </w:rPr>
        <w:t xml:space="preserve"> </w:t>
      </w:r>
      <w:r w:rsidR="00EC3F2B">
        <w:rPr>
          <w:rFonts w:cs="Times New Roman"/>
          <w:color w:val="0000FF"/>
        </w:rPr>
        <w:t>neurons</w:t>
      </w:r>
      <w:r w:rsidR="0079191B">
        <w:rPr>
          <w:rFonts w:cs="Times New Roman"/>
          <w:color w:val="0000FF"/>
        </w:rPr>
        <w:t xml:space="preserve"> was </w:t>
      </w:r>
      <w:proofErr w:type="spellStart"/>
      <w:r w:rsidR="0079191B">
        <w:rPr>
          <w:rFonts w:cs="Times New Roman"/>
          <w:color w:val="0000FF"/>
        </w:rPr>
        <w:t>subthreshold</w:t>
      </w:r>
      <w:proofErr w:type="spellEnd"/>
      <w:r w:rsidR="0079191B">
        <w:rPr>
          <w:rFonts w:cs="Times New Roman"/>
          <w:color w:val="0000FF"/>
        </w:rPr>
        <w:t xml:space="preserve"> </w:t>
      </w:r>
      <w:del w:id="25" w:author="Roger Marek" w:date="2016-07-07T13:24:00Z">
        <w:r w:rsidR="00EC3F2B" w:rsidDel="008D5A01">
          <w:rPr>
            <w:rFonts w:cs="Times New Roman"/>
            <w:color w:val="0000FF"/>
          </w:rPr>
          <w:delText xml:space="preserve"> </w:delText>
        </w:r>
        <w:r w:rsidR="0079191B" w:rsidDel="008D5A01">
          <w:rPr>
            <w:rFonts w:cs="Times New Roman"/>
            <w:color w:val="0000FF"/>
          </w:rPr>
          <w:delText xml:space="preserve"> </w:delText>
        </w:r>
      </w:del>
      <w:r w:rsidR="0079191B">
        <w:rPr>
          <w:rFonts w:cs="Times New Roman"/>
          <w:color w:val="0000FF"/>
        </w:rPr>
        <w:t xml:space="preserve">(Fig 1e, </w:t>
      </w:r>
      <w:ins w:id="26" w:author="Roger Marek" w:date="2016-07-07T13:25:00Z">
        <w:r w:rsidR="008D5A01">
          <w:rPr>
            <w:rFonts w:cs="Times New Roman"/>
            <w:color w:val="0000FF"/>
          </w:rPr>
          <w:t>bottom</w:t>
        </w:r>
      </w:ins>
      <w:del w:id="27" w:author="Roger Marek" w:date="2016-07-07T13:25:00Z">
        <w:r w:rsidR="0079191B" w:rsidDel="008D5A01">
          <w:rPr>
            <w:rFonts w:cs="Times New Roman"/>
            <w:color w:val="0000FF"/>
          </w:rPr>
          <w:delText>top</w:delText>
        </w:r>
      </w:del>
      <w:r w:rsidR="0079191B">
        <w:rPr>
          <w:rFonts w:cs="Times New Roman"/>
          <w:color w:val="0000FF"/>
        </w:rPr>
        <w:t xml:space="preserve">), but significantly larger to </w:t>
      </w:r>
      <w:r w:rsidR="00EB04B7">
        <w:rPr>
          <w:rFonts w:cs="Times New Roman"/>
          <w:color w:val="0000FF"/>
        </w:rPr>
        <w:t>L2/3</w:t>
      </w:r>
      <w:ins w:id="28" w:author="Roger Marek" w:date="2016-06-28T11:57:00Z">
        <w:r w:rsidR="00D4492A">
          <w:rPr>
            <w:rFonts w:cs="Times New Roman"/>
            <w:color w:val="0000FF"/>
          </w:rPr>
          <w:t xml:space="preserve"> </w:t>
        </w:r>
      </w:ins>
      <w:r w:rsidR="0079191B">
        <w:rPr>
          <w:rFonts w:cs="Times New Roman"/>
          <w:color w:val="0000FF"/>
        </w:rPr>
        <w:t xml:space="preserve">neurons with a </w:t>
      </w:r>
      <w:r w:rsidR="00EC3F2B">
        <w:rPr>
          <w:rFonts w:cs="Times New Roman"/>
          <w:color w:val="0000FF"/>
        </w:rPr>
        <w:t xml:space="preserve">mean EPSC </w:t>
      </w:r>
      <w:r w:rsidR="00EB04B7">
        <w:rPr>
          <w:rFonts w:cs="Times New Roman"/>
          <w:color w:val="0000FF"/>
        </w:rPr>
        <w:t xml:space="preserve">amplitude </w:t>
      </w:r>
      <w:r w:rsidR="00EC3F2B">
        <w:rPr>
          <w:rFonts w:cs="Times New Roman"/>
          <w:color w:val="0000FF"/>
        </w:rPr>
        <w:t xml:space="preserve">of </w:t>
      </w:r>
      <w:r w:rsidR="0035311E">
        <w:rPr>
          <w:rFonts w:cs="Times New Roman"/>
          <w:color w:val="0000FF"/>
        </w:rPr>
        <w:t>173 ± 31</w:t>
      </w:r>
      <w:r w:rsidR="00163F6C">
        <w:rPr>
          <w:rFonts w:cs="Times New Roman"/>
          <w:color w:val="0000FF"/>
        </w:rPr>
        <w:t xml:space="preserve"> </w:t>
      </w:r>
      <w:proofErr w:type="spellStart"/>
      <w:r w:rsidR="00163F6C">
        <w:rPr>
          <w:rFonts w:cs="Times New Roman"/>
          <w:color w:val="0000FF"/>
        </w:rPr>
        <w:t>pA</w:t>
      </w:r>
      <w:proofErr w:type="spellEnd"/>
      <w:r w:rsidR="00163F6C">
        <w:rPr>
          <w:rFonts w:cs="Times New Roman"/>
          <w:color w:val="0000FF"/>
        </w:rPr>
        <w:t xml:space="preserve"> (</w:t>
      </w:r>
      <w:r w:rsidR="00163F6C" w:rsidRPr="00576CDF">
        <w:rPr>
          <w:rFonts w:cs="Times New Roman"/>
          <w:color w:val="0000FF"/>
        </w:rPr>
        <w:t>n=27</w:t>
      </w:r>
      <w:r w:rsidR="00EB04B7">
        <w:rPr>
          <w:rFonts w:cs="Times New Roman"/>
          <w:color w:val="0000FF"/>
        </w:rPr>
        <w:t>)</w:t>
      </w:r>
      <w:r>
        <w:rPr>
          <w:rFonts w:cs="Times New Roman"/>
          <w:color w:val="0000FF"/>
        </w:rPr>
        <w:t xml:space="preserve"> compared</w:t>
      </w:r>
      <w:r w:rsidR="005B1C50">
        <w:rPr>
          <w:rFonts w:cs="Times New Roman"/>
          <w:color w:val="0000FF"/>
        </w:rPr>
        <w:t xml:space="preserve"> to L5/6 cells </w:t>
      </w:r>
      <w:r w:rsidR="00182B72">
        <w:rPr>
          <w:rFonts w:cs="Times New Roman"/>
          <w:color w:val="0000FF"/>
        </w:rPr>
        <w:t xml:space="preserve">that </w:t>
      </w:r>
      <w:r w:rsidR="0079191B">
        <w:rPr>
          <w:rFonts w:cs="Times New Roman"/>
          <w:color w:val="0000FF"/>
        </w:rPr>
        <w:t>received</w:t>
      </w:r>
      <w:r w:rsidR="00182B72">
        <w:rPr>
          <w:rFonts w:cs="Times New Roman"/>
          <w:color w:val="0000FF"/>
        </w:rPr>
        <w:t xml:space="preserve"> EPSC</w:t>
      </w:r>
      <w:r w:rsidR="0079191B">
        <w:rPr>
          <w:rFonts w:cs="Times New Roman"/>
          <w:color w:val="0000FF"/>
        </w:rPr>
        <w:t>s with a mean</w:t>
      </w:r>
      <w:r w:rsidR="00182B72">
        <w:rPr>
          <w:rFonts w:cs="Times New Roman"/>
          <w:color w:val="0000FF"/>
        </w:rPr>
        <w:t xml:space="preserve"> amplitudes of</w:t>
      </w:r>
      <w:r>
        <w:rPr>
          <w:rFonts w:cs="Times New Roman"/>
          <w:color w:val="0000FF"/>
        </w:rPr>
        <w:t xml:space="preserve"> </w:t>
      </w:r>
      <w:r w:rsidR="0035311E">
        <w:rPr>
          <w:rFonts w:cs="Times New Roman"/>
          <w:color w:val="0000FF"/>
        </w:rPr>
        <w:t>81 ± 20</w:t>
      </w:r>
      <w:r w:rsidR="005B1C50">
        <w:rPr>
          <w:rFonts w:cs="Times New Roman"/>
          <w:color w:val="0000FF"/>
        </w:rPr>
        <w:t xml:space="preserve"> </w:t>
      </w:r>
      <w:proofErr w:type="spellStart"/>
      <w:r w:rsidR="005B1C50">
        <w:rPr>
          <w:rFonts w:cs="Times New Roman"/>
          <w:color w:val="0000FF"/>
        </w:rPr>
        <w:t>pA</w:t>
      </w:r>
      <w:proofErr w:type="spellEnd"/>
      <w:r w:rsidR="005B1C50" w:rsidRPr="00576CDF">
        <w:rPr>
          <w:rFonts w:cs="Times New Roman"/>
          <w:color w:val="0000FF"/>
        </w:rPr>
        <w:t xml:space="preserve"> </w:t>
      </w:r>
      <w:r w:rsidR="005B1C50">
        <w:rPr>
          <w:rFonts w:cs="Times New Roman"/>
          <w:color w:val="0000FF"/>
        </w:rPr>
        <w:t>(</w:t>
      </w:r>
      <w:r w:rsidR="005B1C50" w:rsidRPr="00576CDF">
        <w:rPr>
          <w:rFonts w:cs="Times New Roman"/>
          <w:color w:val="0000FF"/>
        </w:rPr>
        <w:t>n=14</w:t>
      </w:r>
      <w:r w:rsidR="00182B72">
        <w:rPr>
          <w:rFonts w:cs="Times New Roman"/>
          <w:color w:val="0000FF"/>
        </w:rPr>
        <w:t>;</w:t>
      </w:r>
      <w:r w:rsidR="0017340B">
        <w:rPr>
          <w:rFonts w:cs="Times New Roman"/>
          <w:color w:val="0000FF"/>
        </w:rPr>
        <w:t xml:space="preserve"> </w:t>
      </w:r>
      <w:r w:rsidR="004F524B">
        <w:rPr>
          <w:rFonts w:cs="Times New Roman"/>
          <w:color w:val="0000FF"/>
        </w:rPr>
        <w:t>one</w:t>
      </w:r>
      <w:r w:rsidR="00EC3F2B" w:rsidRPr="00576CDF">
        <w:rPr>
          <w:rFonts w:cs="Times New Roman"/>
          <w:color w:val="0000FF"/>
        </w:rPr>
        <w:t xml:space="preserve">-tailed </w:t>
      </w:r>
      <w:r w:rsidR="004F524B">
        <w:rPr>
          <w:rFonts w:cs="Times New Roman"/>
          <w:color w:val="0000FF"/>
        </w:rPr>
        <w:t>Mann-Whitney test</w:t>
      </w:r>
      <w:r w:rsidR="00EC3F2B">
        <w:rPr>
          <w:rFonts w:cs="Times New Roman"/>
          <w:color w:val="0000FF"/>
        </w:rPr>
        <w:t>: p = 0.0</w:t>
      </w:r>
      <w:r w:rsidR="00AB200B">
        <w:rPr>
          <w:rFonts w:cs="Times New Roman"/>
          <w:color w:val="0000FF"/>
        </w:rPr>
        <w:t>46</w:t>
      </w:r>
      <w:r w:rsidR="0017340B">
        <w:rPr>
          <w:rFonts w:cs="Times New Roman"/>
          <w:color w:val="0000FF"/>
        </w:rPr>
        <w:t>, Fig. 1h</w:t>
      </w:r>
      <w:r w:rsidR="00EC3F2B">
        <w:rPr>
          <w:rFonts w:cs="Times New Roman"/>
          <w:color w:val="0000FF"/>
        </w:rPr>
        <w:t>)</w:t>
      </w:r>
      <w:r w:rsidR="005B1C50">
        <w:rPr>
          <w:rFonts w:cs="Times New Roman"/>
          <w:color w:val="0000FF"/>
        </w:rPr>
        <w:t>.</w:t>
      </w:r>
      <w:r w:rsidR="0079191B">
        <w:rPr>
          <w:rFonts w:cs="Times New Roman"/>
          <w:color w:val="0000FF"/>
        </w:rPr>
        <w:t xml:space="preserve">  </w:t>
      </w:r>
      <w:r w:rsidR="000421D8">
        <w:rPr>
          <w:rFonts w:cs="Times New Roman"/>
          <w:color w:val="0000FF"/>
        </w:rPr>
        <w:t xml:space="preserve"> </w:t>
      </w:r>
    </w:p>
    <w:p w14:paraId="33D4B85F" w14:textId="703BC83D" w:rsidR="00565A14" w:rsidRDefault="006B738B" w:rsidP="00657304">
      <w:pPr>
        <w:spacing w:line="480" w:lineRule="auto"/>
        <w:ind w:firstLine="720"/>
        <w:rPr>
          <w:ins w:id="29" w:author="Roger Marek" w:date="2016-06-28T10:23:00Z"/>
          <w:rFonts w:cs="Times New Roman"/>
          <w:color w:val="0000FF"/>
        </w:rPr>
      </w:pPr>
      <w:r>
        <w:rPr>
          <w:rFonts w:cs="Times New Roman"/>
          <w:color w:val="0000FF"/>
        </w:rPr>
        <w:t>W</w:t>
      </w:r>
      <w:r w:rsidR="008A27CC">
        <w:rPr>
          <w:rFonts w:cs="Times New Roman"/>
          <w:color w:val="0000FF"/>
        </w:rPr>
        <w:t>hen</w:t>
      </w:r>
      <w:r>
        <w:rPr>
          <w:rFonts w:cs="Times New Roman"/>
          <w:color w:val="0000FF"/>
        </w:rPr>
        <w:t xml:space="preserve"> </w:t>
      </w:r>
      <w:r w:rsidR="00D15196">
        <w:rPr>
          <w:rFonts w:cs="Times New Roman"/>
          <w:color w:val="0000FF"/>
        </w:rPr>
        <w:t>pyramidal</w:t>
      </w:r>
      <w:r w:rsidR="00D83485">
        <w:rPr>
          <w:rFonts w:cs="Times New Roman"/>
          <w:color w:val="0000FF"/>
        </w:rPr>
        <w:t xml:space="preserve"> </w:t>
      </w:r>
      <w:r>
        <w:rPr>
          <w:rFonts w:cs="Times New Roman"/>
          <w:color w:val="0000FF"/>
        </w:rPr>
        <w:t xml:space="preserve">neurons </w:t>
      </w:r>
      <w:r w:rsidR="00792608">
        <w:rPr>
          <w:rFonts w:cs="Times New Roman"/>
          <w:color w:val="0000FF"/>
        </w:rPr>
        <w:t xml:space="preserve">in the IL </w:t>
      </w:r>
      <w:r w:rsidR="008A27CC">
        <w:rPr>
          <w:rFonts w:cs="Times New Roman"/>
          <w:color w:val="0000FF"/>
        </w:rPr>
        <w:t xml:space="preserve">were </w:t>
      </w:r>
      <w:r w:rsidR="00741784">
        <w:rPr>
          <w:rFonts w:cs="Times New Roman"/>
          <w:color w:val="0000FF"/>
        </w:rPr>
        <w:t>depolarized to</w:t>
      </w:r>
      <w:r>
        <w:rPr>
          <w:rFonts w:cs="Times New Roman"/>
          <w:color w:val="0000FF"/>
        </w:rPr>
        <w:t xml:space="preserve"> </w:t>
      </w:r>
      <w:r w:rsidR="00A2794F">
        <w:rPr>
          <w:rFonts w:cs="Times New Roman"/>
          <w:color w:val="0000FF"/>
        </w:rPr>
        <w:t>-40 mV</w:t>
      </w:r>
      <w:r>
        <w:rPr>
          <w:rFonts w:cs="Times New Roman"/>
          <w:color w:val="0000FF"/>
        </w:rPr>
        <w:t xml:space="preserve">, activation of </w:t>
      </w:r>
      <w:proofErr w:type="spellStart"/>
      <w:r>
        <w:rPr>
          <w:rFonts w:cs="Times New Roman"/>
          <w:color w:val="0000FF"/>
        </w:rPr>
        <w:t>vHPC</w:t>
      </w:r>
      <w:proofErr w:type="spellEnd"/>
      <w:r>
        <w:rPr>
          <w:rFonts w:cs="Times New Roman"/>
          <w:color w:val="0000FF"/>
        </w:rPr>
        <w:t xml:space="preserve"> input</w:t>
      </w:r>
      <w:r w:rsidR="00A2794F">
        <w:rPr>
          <w:rFonts w:cs="Times New Roman"/>
          <w:color w:val="0000FF"/>
        </w:rPr>
        <w:t xml:space="preserve"> </w:t>
      </w:r>
      <w:r w:rsidR="008A27CC">
        <w:rPr>
          <w:rFonts w:cs="Times New Roman"/>
          <w:color w:val="0000FF"/>
        </w:rPr>
        <w:t>revealed</w:t>
      </w:r>
      <w:r w:rsidR="00A2794F">
        <w:rPr>
          <w:rFonts w:cs="Times New Roman"/>
          <w:color w:val="0000FF"/>
        </w:rPr>
        <w:t xml:space="preserve"> </w:t>
      </w:r>
      <w:ins w:id="30" w:author="Roger Marek" w:date="2016-07-07T13:28:00Z">
        <w:r w:rsidR="00E4501D">
          <w:rPr>
            <w:rFonts w:cs="Times New Roman"/>
            <w:color w:val="0000FF"/>
          </w:rPr>
          <w:t xml:space="preserve">delayed </w:t>
        </w:r>
      </w:ins>
      <w:proofErr w:type="spellStart"/>
      <w:r w:rsidR="008A27CC">
        <w:rPr>
          <w:rFonts w:cs="Times New Roman"/>
          <w:color w:val="0000FF"/>
        </w:rPr>
        <w:t>disynaptic</w:t>
      </w:r>
      <w:proofErr w:type="spellEnd"/>
      <w:r w:rsidR="008A27CC">
        <w:rPr>
          <w:rFonts w:cs="Times New Roman"/>
          <w:color w:val="0000FF"/>
        </w:rPr>
        <w:t xml:space="preserve"> </w:t>
      </w:r>
      <w:r w:rsidR="00A2794F">
        <w:rPr>
          <w:rFonts w:cs="Times New Roman"/>
          <w:color w:val="0000FF"/>
        </w:rPr>
        <w:t>inhibitory postsy</w:t>
      </w:r>
      <w:r w:rsidR="005B763E">
        <w:rPr>
          <w:rFonts w:cs="Times New Roman"/>
          <w:color w:val="0000FF"/>
        </w:rPr>
        <w:t>naptic currents (IPSCs</w:t>
      </w:r>
      <w:r w:rsidR="00D83485">
        <w:rPr>
          <w:rFonts w:cs="Times New Roman"/>
          <w:color w:val="0000FF"/>
        </w:rPr>
        <w:t>)</w:t>
      </w:r>
      <w:r w:rsidR="005B763E">
        <w:rPr>
          <w:rFonts w:cs="Times New Roman"/>
          <w:color w:val="0000FF"/>
        </w:rPr>
        <w:t>, Fig. 1d</w:t>
      </w:r>
      <w:r w:rsidR="00A2794F">
        <w:rPr>
          <w:rFonts w:cs="Times New Roman"/>
          <w:color w:val="0000FF"/>
        </w:rPr>
        <w:t>)</w:t>
      </w:r>
      <w:ins w:id="31" w:author="Roger Marek" w:date="2016-06-28T11:09:00Z">
        <w:r w:rsidR="00165EEA">
          <w:rPr>
            <w:rFonts w:cs="Times New Roman"/>
            <w:color w:val="0000FF"/>
          </w:rPr>
          <w:t>, which is</w:t>
        </w:r>
      </w:ins>
      <w:r w:rsidR="00D83485">
        <w:rPr>
          <w:rFonts w:cs="Times New Roman"/>
          <w:color w:val="0000FF"/>
        </w:rPr>
        <w:t xml:space="preserve"> c</w:t>
      </w:r>
      <w:r w:rsidR="00D83485" w:rsidRPr="00576CDF">
        <w:rPr>
          <w:rFonts w:cs="Times New Roman"/>
          <w:color w:val="0000FF"/>
        </w:rPr>
        <w:t>onsistent with the strong hippocamp</w:t>
      </w:r>
      <w:ins w:id="32" w:author="Roger Marek" w:date="2016-07-12T10:58:00Z">
        <w:r w:rsidR="00E10686">
          <w:rPr>
            <w:rFonts w:cs="Times New Roman"/>
            <w:color w:val="0000FF"/>
          </w:rPr>
          <w:t>us-</w:t>
        </w:r>
      </w:ins>
      <w:del w:id="33" w:author="Roger Marek" w:date="2016-07-12T10:58:00Z">
        <w:r w:rsidR="00D83485" w:rsidDel="00E10686">
          <w:rPr>
            <w:rFonts w:cs="Times New Roman"/>
            <w:color w:val="0000FF"/>
          </w:rPr>
          <w:delText xml:space="preserve">al </w:delText>
        </w:r>
      </w:del>
      <w:r w:rsidR="00D83485" w:rsidRPr="00576CDF">
        <w:rPr>
          <w:rFonts w:cs="Times New Roman"/>
          <w:color w:val="0000FF"/>
        </w:rPr>
        <w:t>driven rec</w:t>
      </w:r>
      <w:r w:rsidR="00D83485">
        <w:rPr>
          <w:rFonts w:cs="Times New Roman"/>
          <w:color w:val="0000FF"/>
        </w:rPr>
        <w:t xml:space="preserve">ruitment of </w:t>
      </w:r>
      <w:ins w:id="34" w:author="Roger Marek" w:date="2016-07-12T10:58:00Z">
        <w:r w:rsidR="00E10686">
          <w:rPr>
            <w:rFonts w:cs="Times New Roman"/>
            <w:color w:val="0000FF"/>
          </w:rPr>
          <w:t xml:space="preserve">investigated </w:t>
        </w:r>
      </w:ins>
      <w:r w:rsidR="00D83485">
        <w:rPr>
          <w:rFonts w:cs="Times New Roman"/>
          <w:color w:val="0000FF"/>
        </w:rPr>
        <w:t>local interneurons</w:t>
      </w:r>
      <w:ins w:id="35" w:author="Roger Marek" w:date="2016-06-28T11:09:00Z">
        <w:r w:rsidR="00165EEA">
          <w:rPr>
            <w:rFonts w:cs="Times New Roman"/>
            <w:color w:val="0000FF"/>
          </w:rPr>
          <w:t xml:space="preserve"> that</w:t>
        </w:r>
      </w:ins>
      <w:r w:rsidR="00D83485">
        <w:rPr>
          <w:rFonts w:cs="Times New Roman"/>
          <w:color w:val="0000FF"/>
        </w:rPr>
        <w:t xml:space="preserve"> generat</w:t>
      </w:r>
      <w:ins w:id="36" w:author="Roger Marek" w:date="2016-06-28T11:09:00Z">
        <w:r w:rsidR="00165EEA">
          <w:rPr>
            <w:rFonts w:cs="Times New Roman"/>
            <w:color w:val="0000FF"/>
          </w:rPr>
          <w:t>e</w:t>
        </w:r>
      </w:ins>
      <w:ins w:id="37" w:author="Roger Marek" w:date="2016-06-28T11:10:00Z">
        <w:r w:rsidR="00DF6FB2">
          <w:rPr>
            <w:rFonts w:cs="Times New Roman"/>
            <w:color w:val="0000FF"/>
          </w:rPr>
          <w:t xml:space="preserve"> this</w:t>
        </w:r>
      </w:ins>
      <w:r w:rsidR="00D83485">
        <w:rPr>
          <w:rFonts w:cs="Times New Roman"/>
          <w:color w:val="0000FF"/>
        </w:rPr>
        <w:t xml:space="preserve"> feed-forward </w:t>
      </w:r>
      <w:del w:id="38" w:author="Roger Marek" w:date="2016-06-28T11:10:00Z">
        <w:r w:rsidR="00D83485" w:rsidDel="00165EEA">
          <w:rPr>
            <w:rFonts w:cs="Times New Roman"/>
            <w:color w:val="0000FF"/>
          </w:rPr>
          <w:delText>inhibitory postsynaptic potentials (IPSP)</w:delText>
        </w:r>
        <w:r w:rsidR="00D83485" w:rsidRPr="00576CDF" w:rsidDel="00165EEA">
          <w:rPr>
            <w:rFonts w:cs="Times New Roman"/>
            <w:color w:val="0000FF"/>
          </w:rPr>
          <w:delText xml:space="preserve"> </w:delText>
        </w:r>
        <w:r w:rsidR="00D83485" w:rsidDel="00165EEA">
          <w:rPr>
            <w:rFonts w:cs="Times New Roman"/>
            <w:color w:val="0000FF"/>
          </w:rPr>
          <w:delText>in pyramidal neurons</w:delText>
        </w:r>
      </w:del>
      <w:ins w:id="39" w:author="Roger Marek" w:date="2016-06-28T11:10:00Z">
        <w:r w:rsidR="00165EEA">
          <w:rPr>
            <w:rFonts w:cs="Times New Roman"/>
            <w:color w:val="0000FF"/>
          </w:rPr>
          <w:t>inhibition</w:t>
        </w:r>
      </w:ins>
      <w:r w:rsidR="00A2794F">
        <w:rPr>
          <w:rFonts w:cs="Times New Roman"/>
          <w:color w:val="0000FF"/>
        </w:rPr>
        <w:t xml:space="preserve">. </w:t>
      </w:r>
      <w:r w:rsidR="008A27CC">
        <w:rPr>
          <w:rFonts w:cs="Times New Roman"/>
          <w:color w:val="0000FF"/>
        </w:rPr>
        <w:t xml:space="preserve">All </w:t>
      </w:r>
      <w:proofErr w:type="spellStart"/>
      <w:r w:rsidR="008A27CC">
        <w:rPr>
          <w:rFonts w:cs="Times New Roman"/>
          <w:color w:val="0000FF"/>
        </w:rPr>
        <w:t>vHPC</w:t>
      </w:r>
      <w:proofErr w:type="spellEnd"/>
      <w:r w:rsidR="008A27CC">
        <w:rPr>
          <w:rFonts w:cs="Times New Roman"/>
          <w:color w:val="0000FF"/>
        </w:rPr>
        <w:t xml:space="preserve"> evoked synaptic inputs</w:t>
      </w:r>
      <w:r w:rsidR="008A27CC" w:rsidRPr="00576CDF">
        <w:rPr>
          <w:rFonts w:cs="Times New Roman"/>
          <w:color w:val="0000FF"/>
        </w:rPr>
        <w:t xml:space="preserve"> were eliminated by </w:t>
      </w:r>
      <w:r w:rsidR="00371B5B">
        <w:rPr>
          <w:rFonts w:cs="Times New Roman"/>
          <w:color w:val="0000FF"/>
        </w:rPr>
        <w:t xml:space="preserve">the </w:t>
      </w:r>
      <w:r w:rsidR="008A27CC" w:rsidRPr="00576CDF">
        <w:rPr>
          <w:rFonts w:cs="Times New Roman"/>
          <w:color w:val="0000FF"/>
        </w:rPr>
        <w:t>application of AMPA/kainite and NMDA-receptor antagonists NBQX and APV (n=3; Fig. 1g)</w:t>
      </w:r>
      <w:ins w:id="40" w:author="Roger Marek" w:date="2016-06-28T11:11:00Z">
        <w:r w:rsidR="00DF6FB2">
          <w:rPr>
            <w:rFonts w:cs="Times New Roman"/>
            <w:color w:val="0000FF"/>
          </w:rPr>
          <w:t xml:space="preserve">, confirming the nature of this hippocampal projection </w:t>
        </w:r>
      </w:ins>
      <w:r w:rsidR="00722157">
        <w:rPr>
          <w:rFonts w:cs="Times New Roman"/>
          <w:color w:val="0000FF"/>
        </w:rPr>
        <w:t>to be</w:t>
      </w:r>
      <w:ins w:id="41" w:author="Roger Marek" w:date="2016-06-28T11:11:00Z">
        <w:r w:rsidR="00DF6FB2">
          <w:rPr>
            <w:rFonts w:cs="Times New Roman"/>
            <w:color w:val="0000FF"/>
          </w:rPr>
          <w:t xml:space="preserve"> </w:t>
        </w:r>
        <w:proofErr w:type="spellStart"/>
        <w:r w:rsidR="00DF6FB2">
          <w:rPr>
            <w:rFonts w:cs="Times New Roman"/>
            <w:color w:val="0000FF"/>
          </w:rPr>
          <w:t>glutamatergic</w:t>
        </w:r>
      </w:ins>
      <w:proofErr w:type="spellEnd"/>
      <w:r w:rsidR="008A27CC" w:rsidRPr="00576CDF">
        <w:rPr>
          <w:rFonts w:cs="Times New Roman"/>
          <w:color w:val="0000FF"/>
        </w:rPr>
        <w:t>.</w:t>
      </w:r>
      <w:r w:rsidR="008A27CC">
        <w:rPr>
          <w:rFonts w:cs="Times New Roman"/>
          <w:color w:val="0000FF"/>
        </w:rPr>
        <w:t xml:space="preserve"> </w:t>
      </w:r>
      <w:ins w:id="42" w:author="Roger Marek" w:date="2016-07-07T13:28:00Z">
        <w:r w:rsidR="00E4501D">
          <w:rPr>
            <w:rFonts w:cs="Times New Roman"/>
            <w:color w:val="0000FF"/>
          </w:rPr>
          <w:t xml:space="preserve">This </w:t>
        </w:r>
        <w:proofErr w:type="spellStart"/>
        <w:r w:rsidR="00E4501D">
          <w:rPr>
            <w:rFonts w:cs="Times New Roman"/>
            <w:color w:val="0000FF"/>
          </w:rPr>
          <w:t>vHPC</w:t>
        </w:r>
        <w:proofErr w:type="spellEnd"/>
        <w:r w:rsidR="00E4501D">
          <w:rPr>
            <w:rFonts w:cs="Times New Roman"/>
            <w:color w:val="0000FF"/>
          </w:rPr>
          <w:t xml:space="preserve">-driven </w:t>
        </w:r>
        <w:proofErr w:type="spellStart"/>
        <w:r w:rsidR="00E4501D">
          <w:rPr>
            <w:rFonts w:cs="Times New Roman"/>
            <w:color w:val="0000FF"/>
          </w:rPr>
          <w:t>disynaptic</w:t>
        </w:r>
        <w:proofErr w:type="spellEnd"/>
        <w:r w:rsidR="00E4501D">
          <w:rPr>
            <w:rFonts w:cs="Times New Roman"/>
            <w:color w:val="0000FF"/>
          </w:rPr>
          <w:t xml:space="preserve"> </w:t>
        </w:r>
      </w:ins>
      <w:ins w:id="43" w:author="Roger Marek" w:date="2016-07-07T13:29:00Z">
        <w:r w:rsidR="00E4501D">
          <w:rPr>
            <w:rFonts w:cs="Times New Roman"/>
            <w:color w:val="0000FF"/>
          </w:rPr>
          <w:t>i</w:t>
        </w:r>
      </w:ins>
      <w:del w:id="44" w:author="Roger Marek" w:date="2016-07-07T13:29:00Z">
        <w:r w:rsidR="00657304" w:rsidDel="00E4501D">
          <w:rPr>
            <w:rFonts w:cs="Times New Roman"/>
            <w:color w:val="0000FF"/>
          </w:rPr>
          <w:delText>I</w:delText>
        </w:r>
      </w:del>
      <w:r w:rsidR="00657304">
        <w:rPr>
          <w:rFonts w:cs="Times New Roman"/>
          <w:color w:val="0000FF"/>
        </w:rPr>
        <w:t xml:space="preserve">nhibition to </w:t>
      </w:r>
      <w:r w:rsidR="00D15196">
        <w:rPr>
          <w:rFonts w:cs="Times New Roman"/>
          <w:color w:val="0000FF"/>
        </w:rPr>
        <w:t>pyramidal</w:t>
      </w:r>
      <w:r w:rsidR="00D83485">
        <w:rPr>
          <w:rFonts w:cs="Times New Roman"/>
          <w:color w:val="0000FF"/>
        </w:rPr>
        <w:t xml:space="preserve"> </w:t>
      </w:r>
      <w:r w:rsidR="00657304">
        <w:rPr>
          <w:rFonts w:cs="Times New Roman"/>
          <w:color w:val="0000FF"/>
        </w:rPr>
        <w:t>neurons was large with t</w:t>
      </w:r>
      <w:r w:rsidR="00A2794F">
        <w:rPr>
          <w:rFonts w:cs="Times New Roman"/>
          <w:color w:val="0000FF"/>
        </w:rPr>
        <w:t xml:space="preserve">he </w:t>
      </w:r>
      <w:r w:rsidR="00741784">
        <w:rPr>
          <w:rFonts w:cs="Times New Roman"/>
          <w:color w:val="0000FF"/>
        </w:rPr>
        <w:t>peak conductance ratio</w:t>
      </w:r>
      <w:r w:rsidR="00A2794F" w:rsidRPr="00576CDF">
        <w:rPr>
          <w:rFonts w:cs="Times New Roman"/>
          <w:color w:val="0000FF"/>
        </w:rPr>
        <w:t xml:space="preserve"> of IPSC to EPSC </w:t>
      </w:r>
      <w:r w:rsidR="00741784">
        <w:rPr>
          <w:rFonts w:cs="Times New Roman"/>
          <w:color w:val="0000FF"/>
        </w:rPr>
        <w:t>in</w:t>
      </w:r>
      <w:r w:rsidR="00A2794F">
        <w:rPr>
          <w:rFonts w:cs="Times New Roman"/>
          <w:color w:val="0000FF"/>
        </w:rPr>
        <w:t xml:space="preserve"> L2/3 </w:t>
      </w:r>
      <w:r w:rsidR="00D15196">
        <w:rPr>
          <w:rFonts w:cs="Times New Roman"/>
          <w:color w:val="0000FF"/>
        </w:rPr>
        <w:t>pyramidal</w:t>
      </w:r>
      <w:r w:rsidR="00A2794F">
        <w:rPr>
          <w:rFonts w:cs="Times New Roman"/>
          <w:color w:val="0000FF"/>
        </w:rPr>
        <w:t xml:space="preserve"> </w:t>
      </w:r>
      <w:r w:rsidR="00D15196">
        <w:rPr>
          <w:rFonts w:cs="Times New Roman"/>
          <w:color w:val="0000FF"/>
        </w:rPr>
        <w:t>pyramidal</w:t>
      </w:r>
      <w:r w:rsidR="00D83485">
        <w:rPr>
          <w:rFonts w:cs="Times New Roman"/>
          <w:color w:val="0000FF"/>
        </w:rPr>
        <w:t xml:space="preserve"> </w:t>
      </w:r>
      <w:r w:rsidR="00A2794F">
        <w:rPr>
          <w:rFonts w:cs="Times New Roman"/>
          <w:color w:val="0000FF"/>
        </w:rPr>
        <w:t xml:space="preserve">neurons </w:t>
      </w:r>
      <w:r w:rsidR="00657304">
        <w:rPr>
          <w:rFonts w:cs="Times New Roman"/>
          <w:color w:val="0000FF"/>
        </w:rPr>
        <w:t>being</w:t>
      </w:r>
      <w:r w:rsidR="00A2794F">
        <w:rPr>
          <w:rFonts w:cs="Times New Roman"/>
          <w:color w:val="0000FF"/>
        </w:rPr>
        <w:t xml:space="preserve"> 1.86 ± 0.67</w:t>
      </w:r>
      <w:r w:rsidR="00A2794F" w:rsidRPr="00576CDF">
        <w:rPr>
          <w:rFonts w:cs="Times New Roman"/>
          <w:color w:val="0000FF"/>
        </w:rPr>
        <w:t xml:space="preserve"> </w:t>
      </w:r>
      <w:r w:rsidR="00A2794F">
        <w:rPr>
          <w:rFonts w:cs="Times New Roman"/>
          <w:color w:val="0000FF"/>
        </w:rPr>
        <w:t>(</w:t>
      </w:r>
      <w:r w:rsidR="00A2794F" w:rsidRPr="00576CDF">
        <w:rPr>
          <w:rFonts w:cs="Times New Roman"/>
          <w:color w:val="0000FF"/>
        </w:rPr>
        <w:t>n= 20</w:t>
      </w:r>
      <w:r w:rsidR="00A2794F">
        <w:rPr>
          <w:rFonts w:cs="Times New Roman"/>
          <w:color w:val="0000FF"/>
        </w:rPr>
        <w:t>)</w:t>
      </w:r>
      <w:r w:rsidR="00741784">
        <w:rPr>
          <w:rFonts w:cs="Times New Roman"/>
          <w:color w:val="0000FF"/>
        </w:rPr>
        <w:t>, and</w:t>
      </w:r>
      <w:r w:rsidR="00A2794F">
        <w:rPr>
          <w:rFonts w:cs="Times New Roman"/>
          <w:color w:val="0000FF"/>
        </w:rPr>
        <w:t xml:space="preserve"> 2.44 ± 0.68</w:t>
      </w:r>
      <w:r w:rsidR="00A2794F" w:rsidRPr="00576CDF">
        <w:rPr>
          <w:rFonts w:cs="Times New Roman"/>
          <w:color w:val="0000FF"/>
        </w:rPr>
        <w:t xml:space="preserve"> </w:t>
      </w:r>
      <w:r w:rsidR="00A2794F">
        <w:rPr>
          <w:rFonts w:cs="Times New Roman"/>
          <w:color w:val="0000FF"/>
        </w:rPr>
        <w:t>(</w:t>
      </w:r>
      <w:r w:rsidR="00A2794F" w:rsidRPr="00576CDF">
        <w:rPr>
          <w:rFonts w:cs="Times New Roman"/>
          <w:color w:val="0000FF"/>
        </w:rPr>
        <w:t xml:space="preserve">n=7; </w:t>
      </w:r>
      <w:r w:rsidR="00A2794F" w:rsidRPr="00576CDF">
        <w:rPr>
          <w:rFonts w:cs="Times New Roman"/>
          <w:color w:val="0000FF"/>
        </w:rPr>
        <w:lastRenderedPageBreak/>
        <w:t>Fig. 1h, bottom)</w:t>
      </w:r>
      <w:r w:rsidR="00A2794F">
        <w:rPr>
          <w:rFonts w:cs="Times New Roman"/>
          <w:color w:val="0000FF"/>
        </w:rPr>
        <w:t xml:space="preserve"> </w:t>
      </w:r>
      <w:r w:rsidR="00741784">
        <w:rPr>
          <w:rFonts w:cs="Times New Roman"/>
          <w:color w:val="0000FF"/>
        </w:rPr>
        <w:t>in L5/6</w:t>
      </w:r>
      <w:r w:rsidR="00657304">
        <w:rPr>
          <w:rFonts w:cs="Times New Roman"/>
          <w:color w:val="0000FF"/>
        </w:rPr>
        <w:t xml:space="preserve"> </w:t>
      </w:r>
      <w:r w:rsidR="00D15196">
        <w:rPr>
          <w:rFonts w:cs="Times New Roman"/>
          <w:color w:val="0000FF"/>
        </w:rPr>
        <w:t>pyramidal</w:t>
      </w:r>
      <w:ins w:id="45" w:author="Roger Marek" w:date="2016-06-28T11:12:00Z">
        <w:r w:rsidR="00DF6FB2">
          <w:rPr>
            <w:rFonts w:cs="Times New Roman"/>
            <w:color w:val="0000FF"/>
          </w:rPr>
          <w:t xml:space="preserve"> </w:t>
        </w:r>
      </w:ins>
      <w:r w:rsidR="00741784">
        <w:rPr>
          <w:rFonts w:cs="Times New Roman"/>
          <w:color w:val="0000FF"/>
        </w:rPr>
        <w:t>neurons</w:t>
      </w:r>
      <w:r w:rsidR="00657304">
        <w:rPr>
          <w:rFonts w:cs="Times New Roman"/>
          <w:color w:val="0000FF"/>
        </w:rPr>
        <w:t xml:space="preserve">. </w:t>
      </w:r>
      <w:ins w:id="46" w:author="Roger Marek" w:date="2016-06-28T11:16:00Z">
        <w:r w:rsidR="00DF6FB2">
          <w:rPr>
            <w:rFonts w:cs="Times New Roman"/>
            <w:color w:val="0000FF"/>
          </w:rPr>
          <w:t>R</w:t>
        </w:r>
      </w:ins>
      <w:r w:rsidR="00A86948">
        <w:rPr>
          <w:rFonts w:cs="Times New Roman"/>
          <w:color w:val="0000FF"/>
        </w:rPr>
        <w:t xml:space="preserve">andomly selected interneurons were </w:t>
      </w:r>
      <w:ins w:id="47" w:author="Roger Marek" w:date="2016-07-07T13:32:00Z">
        <w:r w:rsidR="00E4501D">
          <w:rPr>
            <w:rFonts w:cs="Times New Roman"/>
            <w:color w:val="0000FF"/>
          </w:rPr>
          <w:t xml:space="preserve">further </w:t>
        </w:r>
      </w:ins>
      <w:r w:rsidR="00A86948">
        <w:rPr>
          <w:rFonts w:cs="Times New Roman"/>
          <w:color w:val="0000FF"/>
        </w:rPr>
        <w:t xml:space="preserve">classified by their intrinsic firing properties, and quantification of </w:t>
      </w:r>
      <w:proofErr w:type="spellStart"/>
      <w:r w:rsidR="00A86948">
        <w:rPr>
          <w:rFonts w:cs="Times New Roman"/>
          <w:color w:val="0000FF"/>
        </w:rPr>
        <w:t>vHPC</w:t>
      </w:r>
      <w:proofErr w:type="spellEnd"/>
      <w:r w:rsidR="00A86948">
        <w:rPr>
          <w:rFonts w:cs="Times New Roman"/>
          <w:color w:val="0000FF"/>
        </w:rPr>
        <w:t xml:space="preserve"> inputs to these neurons revealed a distinct innervation pattern with fast-spiking (FS) subtypes receiving significantly larger inputs (EPSCs) compared to non-FS cells (Fig. 1i</w:t>
      </w:r>
      <w:ins w:id="48" w:author="Roger Marek" w:date="2016-06-28T11:17:00Z">
        <w:r w:rsidR="00DF6FB2">
          <w:rPr>
            <w:rFonts w:cs="Times New Roman"/>
            <w:color w:val="0000FF"/>
          </w:rPr>
          <w:t xml:space="preserve">, </w:t>
        </w:r>
      </w:ins>
      <w:ins w:id="49" w:author="Roger Marek" w:date="2016-06-28T11:39:00Z">
        <w:r w:rsidR="00B153E1">
          <w:rPr>
            <w:rFonts w:cs="Times New Roman"/>
            <w:color w:val="0000FF"/>
          </w:rPr>
          <w:t>EPSC</w:t>
        </w:r>
      </w:ins>
      <w:ins w:id="50" w:author="Roger Marek" w:date="2016-06-28T11:40:00Z">
        <w:r w:rsidR="00B153E1">
          <w:rPr>
            <w:rFonts w:cs="Times New Roman"/>
            <w:color w:val="0000FF"/>
          </w:rPr>
          <w:t>s</w:t>
        </w:r>
      </w:ins>
      <w:ins w:id="51" w:author="Roger Marek" w:date="2016-06-28T11:39:00Z">
        <w:r w:rsidR="00B153E1">
          <w:rPr>
            <w:rFonts w:cs="Times New Roman"/>
            <w:color w:val="0000FF"/>
          </w:rPr>
          <w:t xml:space="preserve">: </w:t>
        </w:r>
      </w:ins>
      <w:ins w:id="52" w:author="Roger Marek" w:date="2016-06-28T11:41:00Z">
        <w:r w:rsidR="00B153E1">
          <w:rPr>
            <w:rFonts w:cs="Times New Roman"/>
            <w:color w:val="0000FF"/>
          </w:rPr>
          <w:t xml:space="preserve">FS: </w:t>
        </w:r>
      </w:ins>
      <w:ins w:id="53" w:author="Roger Marek" w:date="2016-06-28T11:40:00Z">
        <w:r w:rsidR="00B153E1">
          <w:rPr>
            <w:rFonts w:cs="Times New Roman"/>
            <w:color w:val="0000FF"/>
          </w:rPr>
          <w:t>453</w:t>
        </w:r>
      </w:ins>
      <w:ins w:id="54" w:author="Roger Marek" w:date="2016-06-28T11:41:00Z">
        <w:r w:rsidR="00B153E1">
          <w:rPr>
            <w:rFonts w:cs="Times New Roman"/>
            <w:color w:val="0000FF"/>
          </w:rPr>
          <w:t xml:space="preserve"> ±</w:t>
        </w:r>
      </w:ins>
      <w:ins w:id="55" w:author="Roger Marek" w:date="2016-06-28T11:40:00Z">
        <w:r w:rsidR="00B153E1">
          <w:rPr>
            <w:rFonts w:cs="Times New Roman"/>
            <w:color w:val="0000FF"/>
          </w:rPr>
          <w:t xml:space="preserve"> </w:t>
        </w:r>
      </w:ins>
      <w:ins w:id="56" w:author="Roger Marek" w:date="2016-06-28T11:41:00Z">
        <w:r w:rsidR="00B153E1">
          <w:rPr>
            <w:rFonts w:cs="Times New Roman"/>
            <w:color w:val="0000FF"/>
          </w:rPr>
          <w:t>175.4</w:t>
        </w:r>
      </w:ins>
      <w:ins w:id="57" w:author="Roger Marek" w:date="2016-06-28T11:42:00Z">
        <w:r w:rsidR="00B153E1">
          <w:rPr>
            <w:rFonts w:cs="Times New Roman"/>
            <w:color w:val="0000FF"/>
          </w:rPr>
          <w:t xml:space="preserve"> </w:t>
        </w:r>
        <w:proofErr w:type="spellStart"/>
        <w:r w:rsidR="00B153E1">
          <w:rPr>
            <w:rFonts w:cs="Times New Roman"/>
            <w:color w:val="0000FF"/>
          </w:rPr>
          <w:t>pA</w:t>
        </w:r>
      </w:ins>
      <w:proofErr w:type="spellEnd"/>
      <w:ins w:id="58" w:author="Roger Marek" w:date="2016-06-28T11:41:00Z">
        <w:r w:rsidR="00B153E1">
          <w:rPr>
            <w:rFonts w:cs="Times New Roman"/>
            <w:color w:val="0000FF"/>
          </w:rPr>
          <w:t xml:space="preserve">; non-FS: 123.6 ± 50.5 </w:t>
        </w:r>
        <w:proofErr w:type="spellStart"/>
        <w:r w:rsidR="00B153E1">
          <w:rPr>
            <w:rFonts w:cs="Times New Roman"/>
            <w:color w:val="0000FF"/>
          </w:rPr>
          <w:t>pA</w:t>
        </w:r>
        <w:proofErr w:type="spellEnd"/>
        <w:r w:rsidR="00B153E1">
          <w:rPr>
            <w:rFonts w:cs="Times New Roman"/>
            <w:color w:val="0000FF"/>
          </w:rPr>
          <w:t xml:space="preserve">, </w:t>
        </w:r>
      </w:ins>
      <w:ins w:id="59" w:author="Roger Marek" w:date="2016-06-28T11:17:00Z">
        <w:r w:rsidR="00DF6FB2">
          <w:rPr>
            <w:rFonts w:cs="Times New Roman"/>
            <w:color w:val="0000FF"/>
          </w:rPr>
          <w:t>n</w:t>
        </w:r>
      </w:ins>
      <w:r w:rsidR="007717AE">
        <w:rPr>
          <w:rFonts w:cs="Times New Roman"/>
          <w:color w:val="0000FF"/>
        </w:rPr>
        <w:t xml:space="preserve"> </w:t>
      </w:r>
      <w:ins w:id="60" w:author="Roger Marek" w:date="2016-06-28T11:17:00Z">
        <w:r w:rsidR="00DF6FB2">
          <w:rPr>
            <w:rFonts w:cs="Times New Roman"/>
            <w:color w:val="0000FF"/>
          </w:rPr>
          <w:t>=</w:t>
        </w:r>
      </w:ins>
      <w:r w:rsidR="007717AE">
        <w:rPr>
          <w:rFonts w:cs="Times New Roman"/>
          <w:color w:val="0000FF"/>
        </w:rPr>
        <w:t xml:space="preserve"> </w:t>
      </w:r>
      <w:ins w:id="61" w:author="Roger Marek" w:date="2016-06-28T11:17:00Z">
        <w:r w:rsidR="00DF6FB2">
          <w:rPr>
            <w:rFonts w:cs="Times New Roman"/>
            <w:color w:val="0000FF"/>
          </w:rPr>
          <w:t>5 each</w:t>
        </w:r>
      </w:ins>
      <w:ins w:id="62" w:author="Roger Marek" w:date="2016-06-28T11:39:00Z">
        <w:r w:rsidR="00B153E1">
          <w:rPr>
            <w:rFonts w:cs="Times New Roman"/>
            <w:color w:val="0000FF"/>
          </w:rPr>
          <w:t xml:space="preserve"> group</w:t>
        </w:r>
      </w:ins>
      <w:r w:rsidR="00371B5B">
        <w:rPr>
          <w:rFonts w:cs="Times New Roman"/>
          <w:color w:val="0000FF"/>
        </w:rPr>
        <w:t xml:space="preserve"> from 9</w:t>
      </w:r>
      <w:r w:rsidR="007717AE">
        <w:rPr>
          <w:rFonts w:cs="Times New Roman"/>
          <w:color w:val="0000FF"/>
        </w:rPr>
        <w:t xml:space="preserve"> animals</w:t>
      </w:r>
      <w:ins w:id="63" w:author="Roger Marek" w:date="2016-06-28T11:25:00Z">
        <w:r w:rsidR="003770B2">
          <w:rPr>
            <w:rFonts w:cs="Times New Roman"/>
            <w:color w:val="0000FF"/>
          </w:rPr>
          <w:t xml:space="preserve">; </w:t>
        </w:r>
      </w:ins>
      <w:ins w:id="64" w:author="Roger Marek" w:date="2016-06-28T11:58:00Z">
        <w:r w:rsidR="00D4492A">
          <w:rPr>
            <w:rFonts w:cs="Times New Roman"/>
            <w:color w:val="0000FF"/>
          </w:rPr>
          <w:t>one</w:t>
        </w:r>
        <w:r w:rsidR="00D4492A" w:rsidRPr="00576CDF">
          <w:rPr>
            <w:rFonts w:cs="Times New Roman"/>
            <w:color w:val="0000FF"/>
          </w:rPr>
          <w:t xml:space="preserve">-tailed </w:t>
        </w:r>
        <w:r w:rsidR="00D4492A">
          <w:rPr>
            <w:rFonts w:cs="Times New Roman"/>
            <w:color w:val="0000FF"/>
          </w:rPr>
          <w:t>Mann-Whitney test</w:t>
        </w:r>
      </w:ins>
      <w:ins w:id="65" w:author="Roger Marek" w:date="2016-06-28T11:39:00Z">
        <w:r w:rsidR="00B153E1">
          <w:rPr>
            <w:rFonts w:cs="Times New Roman"/>
            <w:color w:val="0000FF"/>
          </w:rPr>
          <w:t>; p = 0.0</w:t>
        </w:r>
      </w:ins>
      <w:ins w:id="66" w:author="Roger Marek" w:date="2016-06-28T11:58:00Z">
        <w:r w:rsidR="00D4492A">
          <w:rPr>
            <w:rFonts w:cs="Times New Roman"/>
            <w:color w:val="0000FF"/>
          </w:rPr>
          <w:t>28</w:t>
        </w:r>
      </w:ins>
      <w:r w:rsidR="00A86948">
        <w:rPr>
          <w:rFonts w:cs="Times New Roman"/>
          <w:color w:val="0000FF"/>
        </w:rPr>
        <w:t>).</w:t>
      </w:r>
      <w:r w:rsidR="00A86948" w:rsidRPr="00576CDF">
        <w:rPr>
          <w:rFonts w:cs="Times New Roman"/>
          <w:color w:val="0000FF"/>
        </w:rPr>
        <w:t xml:space="preserve"> </w:t>
      </w:r>
      <w:r w:rsidR="00371B5B">
        <w:rPr>
          <w:rFonts w:cs="Times New Roman"/>
          <w:color w:val="0000FF"/>
        </w:rPr>
        <w:t>The</w:t>
      </w:r>
      <w:r w:rsidR="00A2794F" w:rsidRPr="00576CDF">
        <w:rPr>
          <w:rFonts w:cs="Times New Roman"/>
          <w:color w:val="0000FF"/>
        </w:rPr>
        <w:t xml:space="preserve"> </w:t>
      </w:r>
      <w:proofErr w:type="spellStart"/>
      <w:r w:rsidR="00A2794F" w:rsidRPr="00576CDF">
        <w:rPr>
          <w:rFonts w:cs="Times New Roman"/>
          <w:color w:val="0000FF"/>
        </w:rPr>
        <w:t>vHPC</w:t>
      </w:r>
      <w:proofErr w:type="spellEnd"/>
      <w:r w:rsidR="00A2794F" w:rsidRPr="00576CDF">
        <w:rPr>
          <w:rFonts w:cs="Times New Roman"/>
          <w:color w:val="0000FF"/>
        </w:rPr>
        <w:t xml:space="preserve"> driven inhibition consisted of</w:t>
      </w:r>
      <w:r w:rsidR="001E17D7">
        <w:rPr>
          <w:rFonts w:cs="Times New Roman"/>
          <w:color w:val="0000FF"/>
        </w:rPr>
        <w:t xml:space="preserve"> a</w:t>
      </w:r>
      <w:r w:rsidR="00A2794F" w:rsidRPr="00576CDF">
        <w:rPr>
          <w:rFonts w:cs="Times New Roman"/>
          <w:color w:val="0000FF"/>
        </w:rPr>
        <w:t xml:space="preserve"> fast (50-100ms) </w:t>
      </w:r>
      <w:r w:rsidR="00050859">
        <w:rPr>
          <w:rFonts w:cs="Times New Roman"/>
          <w:color w:val="0000FF"/>
        </w:rPr>
        <w:t>GABA</w:t>
      </w:r>
      <w:r w:rsidR="00050859" w:rsidRPr="00035079">
        <w:rPr>
          <w:rFonts w:cs="Times New Roman"/>
          <w:color w:val="0000FF"/>
          <w:vertAlign w:val="subscript"/>
        </w:rPr>
        <w:t>A</w:t>
      </w:r>
      <w:r w:rsidR="00050859">
        <w:rPr>
          <w:rFonts w:cs="Times New Roman"/>
          <w:color w:val="0000FF"/>
        </w:rPr>
        <w:t>-</w:t>
      </w:r>
      <w:r w:rsidR="00684726">
        <w:rPr>
          <w:rFonts w:cs="Times New Roman"/>
          <w:color w:val="0000FF"/>
        </w:rPr>
        <w:t xml:space="preserve">receptor </w:t>
      </w:r>
      <w:r w:rsidR="00050859">
        <w:rPr>
          <w:rFonts w:cs="Times New Roman"/>
          <w:color w:val="0000FF"/>
        </w:rPr>
        <w:t xml:space="preserve">mediated component </w:t>
      </w:r>
      <w:r w:rsidR="00A2794F" w:rsidRPr="00576CDF">
        <w:rPr>
          <w:rFonts w:cs="Times New Roman"/>
          <w:color w:val="0000FF"/>
        </w:rPr>
        <w:t xml:space="preserve">and </w:t>
      </w:r>
      <w:r w:rsidR="00050859">
        <w:rPr>
          <w:rFonts w:cs="Times New Roman"/>
          <w:color w:val="0000FF"/>
        </w:rPr>
        <w:t xml:space="preserve">a </w:t>
      </w:r>
      <w:r w:rsidR="00A2794F" w:rsidRPr="00576CDF">
        <w:rPr>
          <w:rFonts w:cs="Times New Roman"/>
          <w:color w:val="0000FF"/>
        </w:rPr>
        <w:t>slow</w:t>
      </w:r>
      <w:r w:rsidR="00684726">
        <w:rPr>
          <w:rFonts w:cs="Times New Roman"/>
          <w:color w:val="0000FF"/>
        </w:rPr>
        <w:t>er</w:t>
      </w:r>
      <w:r w:rsidR="00A2794F" w:rsidRPr="00576CDF">
        <w:rPr>
          <w:rFonts w:cs="Times New Roman"/>
          <w:color w:val="0000FF"/>
        </w:rPr>
        <w:t xml:space="preserve"> (</w:t>
      </w:r>
      <w:r w:rsidR="00371B5B">
        <w:rPr>
          <w:rFonts w:cs="Times New Roman"/>
          <w:color w:val="0000FF"/>
        </w:rPr>
        <w:t xml:space="preserve">150-1000 </w:t>
      </w:r>
      <w:proofErr w:type="spellStart"/>
      <w:r w:rsidR="00371B5B">
        <w:rPr>
          <w:rFonts w:cs="Times New Roman"/>
          <w:color w:val="0000FF"/>
        </w:rPr>
        <w:t>ms</w:t>
      </w:r>
      <w:proofErr w:type="spellEnd"/>
      <w:r w:rsidR="00A2794F" w:rsidRPr="00576CDF">
        <w:rPr>
          <w:rFonts w:cs="Times New Roman"/>
          <w:color w:val="0000FF"/>
        </w:rPr>
        <w:t xml:space="preserve">) </w:t>
      </w:r>
      <w:r w:rsidR="00050859">
        <w:rPr>
          <w:rFonts w:cs="Times New Roman"/>
          <w:color w:val="0000FF"/>
        </w:rPr>
        <w:t>IPSC</w:t>
      </w:r>
      <w:r w:rsidR="00050859" w:rsidRPr="00576CDF">
        <w:rPr>
          <w:rFonts w:cs="Times New Roman"/>
          <w:color w:val="0000FF"/>
        </w:rPr>
        <w:t xml:space="preserve"> </w:t>
      </w:r>
      <w:r w:rsidR="00A2794F" w:rsidRPr="00576CDF">
        <w:rPr>
          <w:rFonts w:cs="Times New Roman"/>
          <w:color w:val="0000FF"/>
        </w:rPr>
        <w:t>(Fig. 2</w:t>
      </w:r>
      <w:r w:rsidR="00A86948">
        <w:rPr>
          <w:rFonts w:cs="Times New Roman"/>
          <w:color w:val="0000FF"/>
        </w:rPr>
        <w:t>a,</w:t>
      </w:r>
      <w:r w:rsidR="00A2794F" w:rsidRPr="00576CDF">
        <w:rPr>
          <w:rFonts w:cs="Times New Roman"/>
          <w:color w:val="0000FF"/>
        </w:rPr>
        <w:t>b</w:t>
      </w:r>
      <w:r w:rsidR="00325AF6">
        <w:rPr>
          <w:rFonts w:cs="Times New Roman"/>
          <w:color w:val="0000FF"/>
        </w:rPr>
        <w:t xml:space="preserve">), which was </w:t>
      </w:r>
      <w:r w:rsidR="00325AF6" w:rsidRPr="00576CDF">
        <w:rPr>
          <w:rFonts w:cs="Times New Roman"/>
          <w:color w:val="0000FF"/>
        </w:rPr>
        <w:t>blocked by the selective GABA</w:t>
      </w:r>
      <w:r w:rsidR="00325AF6" w:rsidRPr="00576CDF">
        <w:rPr>
          <w:rFonts w:cs="Times New Roman"/>
          <w:color w:val="0000FF"/>
          <w:vertAlign w:val="subscript"/>
        </w:rPr>
        <w:t>B</w:t>
      </w:r>
      <w:r w:rsidR="00325AF6" w:rsidRPr="00576CDF">
        <w:rPr>
          <w:rFonts w:cs="Times New Roman"/>
          <w:color w:val="0000FF"/>
        </w:rPr>
        <w:t xml:space="preserve">-receptor antagonist CGP55845 (Fig. 2b, </w:t>
      </w:r>
      <w:ins w:id="67" w:author="Roger Marek" w:date="2016-07-07T13:34:00Z">
        <w:r w:rsidR="00E4501D">
          <w:rPr>
            <w:rFonts w:cs="Times New Roman"/>
            <w:color w:val="0000FF"/>
          </w:rPr>
          <w:t>purple</w:t>
        </w:r>
      </w:ins>
      <w:del w:id="68" w:author="Roger Marek" w:date="2016-07-07T13:34:00Z">
        <w:r w:rsidR="00325AF6" w:rsidRPr="00576CDF" w:rsidDel="00E4501D">
          <w:rPr>
            <w:rFonts w:cs="Times New Roman"/>
            <w:color w:val="0000FF"/>
          </w:rPr>
          <w:delText>red</w:delText>
        </w:r>
      </w:del>
      <w:r w:rsidR="00325AF6" w:rsidRPr="00576CDF">
        <w:rPr>
          <w:rFonts w:cs="Times New Roman"/>
          <w:color w:val="0000FF"/>
        </w:rPr>
        <w:t xml:space="preserve"> trace</w:t>
      </w:r>
      <w:r w:rsidR="00325AF6">
        <w:rPr>
          <w:rFonts w:cs="Times New Roman"/>
          <w:color w:val="0000FF"/>
        </w:rPr>
        <w:t>).</w:t>
      </w:r>
      <w:r w:rsidR="00657304">
        <w:rPr>
          <w:rFonts w:cs="Times New Roman"/>
          <w:color w:val="0000FF"/>
        </w:rPr>
        <w:t xml:space="preserve"> The </w:t>
      </w:r>
      <w:r w:rsidR="00325AF6">
        <w:rPr>
          <w:rFonts w:cs="Times New Roman"/>
          <w:color w:val="0000FF"/>
        </w:rPr>
        <w:t xml:space="preserve">fast </w:t>
      </w:r>
      <w:proofErr w:type="spellStart"/>
      <w:r w:rsidR="00325AF6">
        <w:rPr>
          <w:rFonts w:cs="Times New Roman"/>
          <w:color w:val="0000FF"/>
        </w:rPr>
        <w:t>disynaptic</w:t>
      </w:r>
      <w:proofErr w:type="spellEnd"/>
      <w:r w:rsidR="00325AF6">
        <w:rPr>
          <w:rFonts w:cs="Times New Roman"/>
          <w:color w:val="0000FF"/>
        </w:rPr>
        <w:t xml:space="preserve"> IPSC was found in 88% of L2/3 </w:t>
      </w:r>
      <w:r w:rsidR="00D15196">
        <w:rPr>
          <w:rFonts w:cs="Times New Roman"/>
          <w:color w:val="0000FF"/>
        </w:rPr>
        <w:t>pyramidal</w:t>
      </w:r>
      <w:r w:rsidR="00325AF6">
        <w:rPr>
          <w:rFonts w:cs="Times New Roman"/>
          <w:color w:val="0000FF"/>
        </w:rPr>
        <w:t xml:space="preserve"> cells and in 62% of L5/6 cells, whereas the </w:t>
      </w:r>
      <w:r w:rsidR="00A2794F" w:rsidRPr="00576CDF">
        <w:rPr>
          <w:rFonts w:cs="Times New Roman"/>
          <w:color w:val="0000FF"/>
        </w:rPr>
        <w:t>slow IPSC</w:t>
      </w:r>
      <w:r w:rsidR="00A2794F">
        <w:rPr>
          <w:rFonts w:cs="Times New Roman"/>
          <w:color w:val="0000FF"/>
        </w:rPr>
        <w:t xml:space="preserve"> </w:t>
      </w:r>
      <w:proofErr w:type="spellStart"/>
      <w:r w:rsidR="00D15196">
        <w:rPr>
          <w:rFonts w:cs="Times New Roman"/>
          <w:color w:val="0000FF"/>
        </w:rPr>
        <w:t>occured</w:t>
      </w:r>
      <w:proofErr w:type="spellEnd"/>
      <w:r w:rsidR="00D15196">
        <w:rPr>
          <w:rFonts w:cs="Times New Roman"/>
          <w:color w:val="0000FF"/>
        </w:rPr>
        <w:t xml:space="preserve"> in</w:t>
      </w:r>
      <w:r w:rsidR="00657304">
        <w:rPr>
          <w:rFonts w:cs="Times New Roman"/>
          <w:color w:val="0000FF"/>
        </w:rPr>
        <w:t xml:space="preserve"> ~60 % of L2/3 and ~37% of L5/6 </w:t>
      </w:r>
      <w:r w:rsidR="00D15196">
        <w:rPr>
          <w:rFonts w:cs="Times New Roman"/>
          <w:color w:val="0000FF"/>
        </w:rPr>
        <w:t xml:space="preserve">pyramidal cells </w:t>
      </w:r>
      <w:r w:rsidR="00657304">
        <w:rPr>
          <w:rFonts w:cs="Times New Roman"/>
          <w:color w:val="0000FF"/>
        </w:rPr>
        <w:t>(</w:t>
      </w:r>
      <w:r w:rsidR="00A2794F" w:rsidRPr="00576CDF">
        <w:rPr>
          <w:rFonts w:cs="Times New Roman"/>
          <w:color w:val="0000FF"/>
        </w:rPr>
        <w:t xml:space="preserve">Fig. 2c). </w:t>
      </w:r>
      <w:r w:rsidR="00657304">
        <w:rPr>
          <w:rFonts w:cs="Times New Roman"/>
          <w:color w:val="0000FF"/>
        </w:rPr>
        <w:t xml:space="preserve">Together, these results show that the impact of </w:t>
      </w:r>
      <w:proofErr w:type="spellStart"/>
      <w:r w:rsidR="00657304">
        <w:rPr>
          <w:rFonts w:cs="Times New Roman"/>
          <w:color w:val="0000FF"/>
        </w:rPr>
        <w:t>vHPC</w:t>
      </w:r>
      <w:proofErr w:type="spellEnd"/>
      <w:r w:rsidR="00657304">
        <w:rPr>
          <w:rFonts w:cs="Times New Roman"/>
          <w:color w:val="0000FF"/>
        </w:rPr>
        <w:t xml:space="preserve"> input to the IL is largely inhibitory. </w:t>
      </w:r>
      <w:r w:rsidR="00A2794F" w:rsidRPr="00576CDF">
        <w:rPr>
          <w:rFonts w:cs="Times New Roman"/>
          <w:color w:val="0000FF"/>
        </w:rPr>
        <w:t xml:space="preserve">To test if this </w:t>
      </w:r>
      <w:r w:rsidR="00A2794F">
        <w:rPr>
          <w:rFonts w:cs="Times New Roman"/>
          <w:color w:val="0000FF"/>
        </w:rPr>
        <w:t>strong inhibition was</w:t>
      </w:r>
      <w:r w:rsidR="00A2794F" w:rsidRPr="00576CDF">
        <w:rPr>
          <w:rFonts w:cs="Times New Roman"/>
          <w:color w:val="0000FF"/>
        </w:rPr>
        <w:t xml:space="preserve"> capable of suppressing the excitability of </w:t>
      </w:r>
      <w:r w:rsidR="00D15196">
        <w:rPr>
          <w:rFonts w:cs="Times New Roman"/>
          <w:color w:val="0000FF"/>
        </w:rPr>
        <w:t>pyramidal</w:t>
      </w:r>
      <w:r w:rsidR="00A2794F" w:rsidRPr="00576CDF">
        <w:rPr>
          <w:rFonts w:cs="Times New Roman"/>
          <w:color w:val="0000FF"/>
        </w:rPr>
        <w:t xml:space="preserve"> cells, local electrical supra-threshold stimulation of </w:t>
      </w:r>
      <w:r w:rsidR="00D15196">
        <w:rPr>
          <w:rFonts w:cs="Times New Roman"/>
          <w:color w:val="0000FF"/>
        </w:rPr>
        <w:t>pyramidal</w:t>
      </w:r>
      <w:r w:rsidR="00A2794F" w:rsidRPr="00576CDF">
        <w:rPr>
          <w:rFonts w:cs="Times New Roman"/>
          <w:color w:val="0000FF"/>
        </w:rPr>
        <w:t xml:space="preserve"> cells was paired</w:t>
      </w:r>
      <w:r w:rsidR="00A2794F">
        <w:rPr>
          <w:rFonts w:cs="Times New Roman"/>
          <w:color w:val="0000FF"/>
        </w:rPr>
        <w:t xml:space="preserve"> </w:t>
      </w:r>
      <w:r w:rsidR="00A2794F" w:rsidRPr="00576CDF">
        <w:rPr>
          <w:rFonts w:cs="Times New Roman"/>
          <w:color w:val="0000FF"/>
        </w:rPr>
        <w:t>with optical terminal release to activa</w:t>
      </w:r>
      <w:r w:rsidR="00741784">
        <w:rPr>
          <w:rFonts w:cs="Times New Roman"/>
          <w:color w:val="0000FF"/>
        </w:rPr>
        <w:t>te hippocampal inputs (Fig</w:t>
      </w:r>
      <w:r w:rsidR="00792608">
        <w:rPr>
          <w:rFonts w:cs="Times New Roman"/>
          <w:color w:val="0000FF"/>
        </w:rPr>
        <w:t>. 2a</w:t>
      </w:r>
      <w:r w:rsidR="00741784">
        <w:rPr>
          <w:rFonts w:cs="Times New Roman"/>
          <w:color w:val="0000FF"/>
        </w:rPr>
        <w:t xml:space="preserve">).  </w:t>
      </w:r>
      <w:r w:rsidR="00325AF6">
        <w:rPr>
          <w:rFonts w:cs="Times New Roman"/>
          <w:color w:val="0000FF"/>
        </w:rPr>
        <w:t>A</w:t>
      </w:r>
      <w:r w:rsidR="00741784">
        <w:rPr>
          <w:rFonts w:cs="Times New Roman"/>
          <w:color w:val="0000FF"/>
        </w:rPr>
        <w:t xml:space="preserve">ctivation of </w:t>
      </w:r>
      <w:proofErr w:type="spellStart"/>
      <w:r w:rsidR="00741784">
        <w:rPr>
          <w:rFonts w:cs="Times New Roman"/>
          <w:color w:val="0000FF"/>
        </w:rPr>
        <w:t>vHPC</w:t>
      </w:r>
      <w:proofErr w:type="spellEnd"/>
      <w:r w:rsidR="00741784">
        <w:rPr>
          <w:rFonts w:cs="Times New Roman"/>
          <w:color w:val="0000FF"/>
        </w:rPr>
        <w:t xml:space="preserve"> input </w:t>
      </w:r>
      <w:r w:rsidR="00684726">
        <w:rPr>
          <w:rFonts w:cs="Times New Roman"/>
          <w:color w:val="0000FF"/>
        </w:rPr>
        <w:t>prior to</w:t>
      </w:r>
      <w:r w:rsidR="00D4665C">
        <w:rPr>
          <w:rFonts w:cs="Times New Roman"/>
          <w:color w:val="0000FF"/>
        </w:rPr>
        <w:t xml:space="preserve"> local stimulation</w:t>
      </w:r>
      <w:r w:rsidR="00D15196">
        <w:rPr>
          <w:rFonts w:cs="Times New Roman"/>
          <w:color w:val="0000FF"/>
        </w:rPr>
        <w:t xml:space="preserve"> (150 </w:t>
      </w:r>
      <w:proofErr w:type="spellStart"/>
      <w:r w:rsidR="00D15196">
        <w:rPr>
          <w:rFonts w:cs="Times New Roman"/>
          <w:color w:val="0000FF"/>
        </w:rPr>
        <w:t>ms</w:t>
      </w:r>
      <w:proofErr w:type="spellEnd"/>
      <w:r w:rsidR="00D15196">
        <w:rPr>
          <w:rFonts w:cs="Times New Roman"/>
          <w:color w:val="0000FF"/>
        </w:rPr>
        <w:t xml:space="preserve"> before)</w:t>
      </w:r>
      <w:r w:rsidR="00D4665C">
        <w:rPr>
          <w:rFonts w:cs="Times New Roman"/>
          <w:color w:val="0000FF"/>
        </w:rPr>
        <w:t xml:space="preserve"> </w:t>
      </w:r>
      <w:r w:rsidR="00A2794F" w:rsidRPr="00576CDF">
        <w:rPr>
          <w:rFonts w:cs="Times New Roman"/>
          <w:color w:val="0000FF"/>
        </w:rPr>
        <w:t xml:space="preserve">led to complete suppression of spiking </w:t>
      </w:r>
      <w:r w:rsidR="00A53327">
        <w:rPr>
          <w:rFonts w:cs="Times New Roman"/>
          <w:color w:val="0000FF"/>
        </w:rPr>
        <w:t>(n=7, 4 animals</w:t>
      </w:r>
      <w:r w:rsidR="00741784">
        <w:rPr>
          <w:rFonts w:cs="Times New Roman"/>
          <w:color w:val="0000FF"/>
        </w:rPr>
        <w:t>; Fig 2d)</w:t>
      </w:r>
      <w:r w:rsidR="00A2794F" w:rsidRPr="00576CDF">
        <w:rPr>
          <w:rFonts w:cs="Times New Roman"/>
          <w:color w:val="0000FF"/>
        </w:rPr>
        <w:t xml:space="preserve">. </w:t>
      </w:r>
    </w:p>
    <w:p w14:paraId="02B1E883" w14:textId="34D09D7B" w:rsidR="00A2794F" w:rsidRPr="00576CDF" w:rsidRDefault="00D15196" w:rsidP="00657304">
      <w:pPr>
        <w:spacing w:line="480" w:lineRule="auto"/>
        <w:ind w:firstLine="720"/>
        <w:rPr>
          <w:rFonts w:cs="Times New Roman"/>
          <w:color w:val="0000FF"/>
        </w:rPr>
      </w:pPr>
      <w:r>
        <w:rPr>
          <w:rFonts w:cs="Times New Roman"/>
          <w:color w:val="0000FF"/>
        </w:rPr>
        <w:t>Pyramidal</w:t>
      </w:r>
      <w:r w:rsidR="00684726">
        <w:rPr>
          <w:rFonts w:cs="Times New Roman"/>
          <w:color w:val="0000FF"/>
        </w:rPr>
        <w:t xml:space="preserve"> neurons in the IL are known to project to the amygdala </w:t>
      </w:r>
      <w:r w:rsidR="00684726">
        <w:fldChar w:fldCharType="begin"/>
      </w:r>
      <w:r w:rsidR="00684726">
        <w:instrText xml:space="preserve"> ADDIN EN.CITE &lt;EndNote&gt;&lt;Cite&gt;&lt;Author&gt;McDonald&lt;/Author&gt;&lt;Year&gt;1996&lt;/Year&gt;&lt;RecNum&gt;2163&lt;/RecNum&gt;&lt;DisplayText&gt;&lt;style face="superscript"&gt;12&lt;/style&gt;&lt;/DisplayText&gt;&lt;record&gt;&lt;rec-number&gt;2163&lt;/rec-number&gt;&lt;foreign-keys&gt;&lt;key app="EN" db-id="rxtdesfx40eepdet0e55wf2cdzdze5e9a5av" timestamp="0"&gt;2163&lt;/key&gt;&lt;/foreign-keys&gt;&lt;ref-type name="Journal Article"&gt;17&lt;/ref-type&gt;&lt;contributors&gt;&lt;authors&gt;&lt;author&gt;McDonald, A. J.&lt;/author&gt;&lt;author&gt;Mascagni, F.&lt;/author&gt;&lt;author&gt;Guo, L.&lt;/author&gt;&lt;/authors&gt;&lt;/contributors&gt;&lt;auth-address&gt;Department of Cell Biology and Neuroscience, University of South Carolina School of Medicine, Columbia 29208, USA.&lt;/auth-address&gt;&lt;titles&gt;&lt;title&gt;Projections of the medial and lateral prefrontal cortices to the amygdala: a Phaseolus vulgaris leucoagglutinin study in the rat&lt;/title&gt;&lt;secondary-title&gt;Neuroscience&lt;/secondary-title&gt;&lt;/titles&gt;&lt;periodical&gt;&lt;full-title&gt;Neuroscience&lt;/full-title&gt;&lt;abbr-1&gt;Neurosci.&lt;/abbr-1&gt;&lt;/periodical&gt;&lt;pages&gt;55-75.&lt;/pages&gt;&lt;volume&gt;71&lt;/volume&gt;&lt;number&gt;1&lt;/number&gt;&lt;keywords&gt;&lt;keyword&gt;Amygdala/*anatomy &amp;amp; histology/cytology&lt;/keyword&gt;&lt;keyword&gt;Animal&lt;/keyword&gt;&lt;keyword&gt;Efferent Pathways/anatomy &amp;amp; histology/cytology&lt;/keyword&gt;&lt;keyword&gt;Limbic System/anatomy &amp;amp; histology/cytology&lt;/keyword&gt;&lt;keyword&gt;Male&lt;/keyword&gt;&lt;keyword&gt;Phytohemagglutinins&lt;/keyword&gt;&lt;keyword&gt;Prefrontal Cortex/*anatomy &amp;amp; histology/cytology&lt;/keyword&gt;&lt;keyword&gt;Rats&lt;/keyword&gt;&lt;keyword&gt;Rats, Sprague-Dawley&lt;/keyword&gt;&lt;keyword&gt;Support, U.S. Gov&amp;apos;t, P.H.S.&lt;/keyword&gt;&lt;/keywords&gt;&lt;dates&gt;&lt;year&gt;1996&lt;/year&gt;&lt;/dates&gt;&lt;accession-num&gt;8834392&lt;/accession-num&gt;&lt;urls&gt;&lt;related-urls&gt;&lt;url&gt;http://www.ncbi.nlm.nih.gov/htbin-post/Entrez/query?db=m&amp;amp;form=6&amp;amp;dopt=r&amp;amp;uid=8834392&lt;/url&gt;&lt;/related-urls&gt;&lt;/urls&gt;&lt;/record&gt;&lt;/Cite&gt;&lt;/EndNote&gt;</w:instrText>
      </w:r>
      <w:r w:rsidR="00684726">
        <w:fldChar w:fldCharType="separate"/>
      </w:r>
      <w:r w:rsidR="00684726" w:rsidRPr="0079191B">
        <w:rPr>
          <w:noProof/>
          <w:vertAlign w:val="superscript"/>
        </w:rPr>
        <w:t>12</w:t>
      </w:r>
      <w:r w:rsidR="00684726">
        <w:fldChar w:fldCharType="end"/>
      </w:r>
      <w:r w:rsidR="00684726">
        <w:rPr>
          <w:rFonts w:cs="Times New Roman"/>
          <w:color w:val="0000FF"/>
        </w:rPr>
        <w:t xml:space="preserve">. To investigate whether the </w:t>
      </w:r>
      <w:proofErr w:type="spellStart"/>
      <w:r w:rsidR="00684726">
        <w:rPr>
          <w:rFonts w:cs="Times New Roman"/>
          <w:color w:val="0000FF"/>
        </w:rPr>
        <w:t>vHPC</w:t>
      </w:r>
      <w:proofErr w:type="spellEnd"/>
      <w:r w:rsidR="00684726">
        <w:rPr>
          <w:rFonts w:cs="Times New Roman"/>
          <w:color w:val="0000FF"/>
        </w:rPr>
        <w:t xml:space="preserve"> targets amygdala-projecting neurons in the IL, optical stimulation of </w:t>
      </w:r>
      <w:proofErr w:type="spellStart"/>
      <w:r w:rsidR="00684726">
        <w:rPr>
          <w:rFonts w:cs="Times New Roman"/>
          <w:color w:val="0000FF"/>
        </w:rPr>
        <w:t>vHPC</w:t>
      </w:r>
      <w:proofErr w:type="spellEnd"/>
      <w:r w:rsidR="00684726">
        <w:rPr>
          <w:rFonts w:cs="Times New Roman"/>
          <w:color w:val="0000FF"/>
        </w:rPr>
        <w:t xml:space="preserve"> afferents was combined with retrograde tracer injections in the amygdala (Extended Data Fig. 1a).  Amygdala projecting neurons received excitatory </w:t>
      </w:r>
      <w:proofErr w:type="spellStart"/>
      <w:r w:rsidR="00684726">
        <w:rPr>
          <w:rFonts w:cs="Times New Roman"/>
          <w:color w:val="0000FF"/>
        </w:rPr>
        <w:t>vHPC</w:t>
      </w:r>
      <w:proofErr w:type="spellEnd"/>
      <w:r w:rsidR="00684726">
        <w:rPr>
          <w:rFonts w:cs="Times New Roman"/>
          <w:color w:val="0000FF"/>
        </w:rPr>
        <w:t xml:space="preserve"> input (9/10) of similar amplitude as that to randomly selected IL </w:t>
      </w:r>
      <w:r>
        <w:rPr>
          <w:rFonts w:cs="Times New Roman"/>
          <w:color w:val="0000FF"/>
        </w:rPr>
        <w:t>pyramidal</w:t>
      </w:r>
      <w:r w:rsidR="00684726">
        <w:rPr>
          <w:rFonts w:cs="Times New Roman"/>
          <w:color w:val="0000FF"/>
        </w:rPr>
        <w:t xml:space="preserve"> neurons.  Moreover, these amygdala projecting neurons also received </w:t>
      </w:r>
      <w:proofErr w:type="spellStart"/>
      <w:r w:rsidR="00684726">
        <w:rPr>
          <w:rFonts w:cs="Times New Roman"/>
          <w:color w:val="0000FF"/>
        </w:rPr>
        <w:t>disynaptic</w:t>
      </w:r>
      <w:proofErr w:type="spellEnd"/>
      <w:r w:rsidR="00684726">
        <w:rPr>
          <w:rFonts w:cs="Times New Roman"/>
          <w:color w:val="0000FF"/>
        </w:rPr>
        <w:t xml:space="preserve"> IPSCs (8/9 with a fast IPSC and 3/9 showed slow IPSCs) (Extended Data Fig. 1).</w:t>
      </w:r>
      <w:del w:id="69" w:author="Roger Marek" w:date="2016-06-28T10:12:00Z">
        <w:r w:rsidR="00684726" w:rsidDel="005B2C9E">
          <w:rPr>
            <w:rFonts w:cs="Times New Roman"/>
            <w:color w:val="0000FF"/>
          </w:rPr>
          <w:delText xml:space="preserve"> </w:delText>
        </w:r>
      </w:del>
      <w:r w:rsidR="00684726">
        <w:rPr>
          <w:rFonts w:cs="Times New Roman"/>
          <w:color w:val="0000FF"/>
        </w:rPr>
        <w:t xml:space="preserve"> </w:t>
      </w:r>
    </w:p>
    <w:p w14:paraId="7E318E73" w14:textId="7FC3024D" w:rsidR="003F4200" w:rsidRPr="000C6529" w:rsidRDefault="00F40044" w:rsidP="006D37E1">
      <w:pPr>
        <w:spacing w:line="480" w:lineRule="auto"/>
        <w:ind w:firstLine="720"/>
      </w:pPr>
      <w:r>
        <w:rPr>
          <w:rFonts w:cs="Times New Roman"/>
          <w:color w:val="0000FF"/>
        </w:rPr>
        <w:lastRenderedPageBreak/>
        <w:t>We have</w:t>
      </w:r>
      <w:r w:rsidR="00ED343C">
        <w:rPr>
          <w:rFonts w:cs="Times New Roman"/>
          <w:color w:val="0000FF"/>
        </w:rPr>
        <w:t xml:space="preserve"> show</w:t>
      </w:r>
      <w:r>
        <w:rPr>
          <w:rFonts w:cs="Times New Roman"/>
          <w:color w:val="0000FF"/>
        </w:rPr>
        <w:t>n</w:t>
      </w:r>
      <w:r w:rsidR="00ED343C">
        <w:rPr>
          <w:rFonts w:cs="Times New Roman"/>
          <w:color w:val="0000FF"/>
        </w:rPr>
        <w:t xml:space="preserve"> that </w:t>
      </w:r>
      <w:proofErr w:type="spellStart"/>
      <w:r w:rsidR="00CD2778">
        <w:rPr>
          <w:rFonts w:cs="Times New Roman"/>
          <w:color w:val="0000FF"/>
        </w:rPr>
        <w:t>v</w:t>
      </w:r>
      <w:r w:rsidR="00ED343C">
        <w:rPr>
          <w:rFonts w:cs="Times New Roman"/>
          <w:color w:val="0000FF"/>
        </w:rPr>
        <w:t>HPC</w:t>
      </w:r>
      <w:proofErr w:type="spellEnd"/>
      <w:r w:rsidR="00ED343C">
        <w:rPr>
          <w:rFonts w:cs="Times New Roman"/>
          <w:color w:val="0000FF"/>
        </w:rPr>
        <w:t xml:space="preserve"> input to the IL</w:t>
      </w:r>
      <w:r w:rsidR="00CD2778">
        <w:rPr>
          <w:rFonts w:cs="Times New Roman"/>
          <w:color w:val="0000FF"/>
        </w:rPr>
        <w:t xml:space="preserve"> generates strong </w:t>
      </w:r>
      <w:r w:rsidR="00ED343C">
        <w:rPr>
          <w:rFonts w:cs="Times New Roman"/>
          <w:color w:val="0000FF"/>
        </w:rPr>
        <w:t>feed</w:t>
      </w:r>
      <w:r w:rsidR="00EC2D22">
        <w:rPr>
          <w:rFonts w:cs="Times New Roman"/>
          <w:color w:val="0000FF"/>
        </w:rPr>
        <w:t>-</w:t>
      </w:r>
      <w:r w:rsidR="00ED343C">
        <w:rPr>
          <w:rFonts w:cs="Times New Roman"/>
          <w:color w:val="0000FF"/>
        </w:rPr>
        <w:t xml:space="preserve">forward inhibition that suppresses the activity of </w:t>
      </w:r>
      <w:r w:rsidR="00D15196">
        <w:rPr>
          <w:rFonts w:cs="Times New Roman"/>
          <w:color w:val="0000FF"/>
        </w:rPr>
        <w:t>pyramidal</w:t>
      </w:r>
      <w:r w:rsidR="00ED343C">
        <w:rPr>
          <w:rFonts w:cs="Times New Roman"/>
          <w:color w:val="0000FF"/>
        </w:rPr>
        <w:t xml:space="preserve"> neurons. </w:t>
      </w:r>
      <w:r w:rsidR="00DB0715">
        <w:rPr>
          <w:rFonts w:cs="Times New Roman"/>
          <w:color w:val="0000FF"/>
        </w:rPr>
        <w:t>To confirm that</w:t>
      </w:r>
      <w:r w:rsidR="00EC2D22">
        <w:rPr>
          <w:rFonts w:cs="Times New Roman"/>
          <w:color w:val="0000FF"/>
        </w:rPr>
        <w:t xml:space="preserve"> </w:t>
      </w:r>
      <w:r w:rsidR="00DB0715">
        <w:rPr>
          <w:rFonts w:cs="Times New Roman"/>
          <w:color w:val="0000FF"/>
        </w:rPr>
        <w:t>local IL interneurons are responsible for</w:t>
      </w:r>
      <w:r w:rsidR="00EC2D22">
        <w:rPr>
          <w:rFonts w:cs="Times New Roman"/>
          <w:color w:val="0000FF"/>
        </w:rPr>
        <w:t xml:space="preserve"> this feed-forward inhibition, </w:t>
      </w:r>
      <w:r w:rsidR="00C94491">
        <w:rPr>
          <w:rFonts w:cs="Times New Roman"/>
          <w:color w:val="0000FF"/>
        </w:rPr>
        <w:t>we first used local</w:t>
      </w:r>
      <w:r w:rsidR="00EC2D22">
        <w:rPr>
          <w:rFonts w:cs="Times New Roman"/>
          <w:color w:val="0000FF"/>
        </w:rPr>
        <w:t xml:space="preserve"> </w:t>
      </w:r>
      <w:ins w:id="70" w:author="Roger Marek" w:date="2016-06-28T12:25:00Z">
        <w:r w:rsidR="00E21396">
          <w:rPr>
            <w:rFonts w:cs="Times New Roman"/>
            <w:color w:val="0000FF"/>
          </w:rPr>
          <w:t xml:space="preserve">electrical </w:t>
        </w:r>
      </w:ins>
      <w:r w:rsidR="00EC2D22">
        <w:rPr>
          <w:rFonts w:cs="Times New Roman"/>
          <w:color w:val="0000FF"/>
        </w:rPr>
        <w:t>stimulati</w:t>
      </w:r>
      <w:r w:rsidR="00643820">
        <w:rPr>
          <w:rFonts w:cs="Times New Roman"/>
          <w:color w:val="0000FF"/>
        </w:rPr>
        <w:t xml:space="preserve">on in the presence of </w:t>
      </w:r>
      <w:del w:id="71" w:author="Roger Marek" w:date="2016-07-13T14:48:00Z">
        <w:r w:rsidR="00643820" w:rsidDel="002F25C1">
          <w:rPr>
            <w:rFonts w:cs="Times New Roman"/>
            <w:color w:val="0000FF"/>
          </w:rPr>
          <w:delText>AMPA/kaina</w:delText>
        </w:r>
        <w:r w:rsidR="00EC2D22" w:rsidDel="002F25C1">
          <w:rPr>
            <w:rFonts w:cs="Times New Roman"/>
            <w:color w:val="0000FF"/>
          </w:rPr>
          <w:delText xml:space="preserve">te- and NMDA-receptor antagonists </w:delText>
        </w:r>
      </w:del>
      <w:r w:rsidR="00EC2D22">
        <w:rPr>
          <w:rFonts w:cs="Times New Roman"/>
          <w:color w:val="0000FF"/>
        </w:rPr>
        <w:t>NBQX and APV</w:t>
      </w:r>
      <w:ins w:id="72" w:author="Roger Marek" w:date="2016-07-13T14:48:00Z">
        <w:r w:rsidR="002F25C1">
          <w:rPr>
            <w:rFonts w:cs="Times New Roman"/>
            <w:color w:val="0000FF"/>
          </w:rPr>
          <w:t xml:space="preserve"> to isolate inhibitory synaptic transmission</w:t>
        </w:r>
      </w:ins>
      <w:r w:rsidR="00C94491">
        <w:rPr>
          <w:rFonts w:cs="Times New Roman"/>
          <w:color w:val="0000FF"/>
        </w:rPr>
        <w:t xml:space="preserve">.  Stimulation within the IL evoked </w:t>
      </w:r>
      <w:r w:rsidR="00EC2D22">
        <w:rPr>
          <w:rFonts w:cs="Times New Roman"/>
          <w:color w:val="0000FF"/>
        </w:rPr>
        <w:t xml:space="preserve">IPSCs </w:t>
      </w:r>
      <w:r w:rsidR="00C94491">
        <w:rPr>
          <w:rFonts w:cs="Times New Roman"/>
          <w:color w:val="0000FF"/>
        </w:rPr>
        <w:t xml:space="preserve">in </w:t>
      </w:r>
      <w:r w:rsidR="00D15196">
        <w:rPr>
          <w:rFonts w:cs="Times New Roman"/>
          <w:color w:val="0000FF"/>
        </w:rPr>
        <w:t>pyramidal</w:t>
      </w:r>
      <w:r w:rsidR="00C94491">
        <w:rPr>
          <w:rFonts w:cs="Times New Roman"/>
          <w:color w:val="0000FF"/>
        </w:rPr>
        <w:t xml:space="preserve"> neurons </w:t>
      </w:r>
      <w:r w:rsidR="00EC2D22">
        <w:rPr>
          <w:rFonts w:cs="Times New Roman"/>
          <w:color w:val="0000FF"/>
        </w:rPr>
        <w:t>that contain</w:t>
      </w:r>
      <w:r w:rsidR="00C94491">
        <w:rPr>
          <w:rFonts w:cs="Times New Roman"/>
          <w:color w:val="0000FF"/>
        </w:rPr>
        <w:t>ed</w:t>
      </w:r>
      <w:r w:rsidR="00EC2D22">
        <w:rPr>
          <w:rFonts w:cs="Times New Roman"/>
          <w:color w:val="0000FF"/>
        </w:rPr>
        <w:t xml:space="preserve"> fast and slow inhibitory components (</w:t>
      </w:r>
      <w:r w:rsidR="00D15196">
        <w:rPr>
          <w:rFonts w:cs="Times New Roman"/>
          <w:color w:val="0000FF"/>
        </w:rPr>
        <w:t>Extended Data Fig. 2</w:t>
      </w:r>
      <w:r w:rsidR="00792608">
        <w:rPr>
          <w:rFonts w:cs="Times New Roman"/>
          <w:color w:val="0000FF"/>
        </w:rPr>
        <w:t>)</w:t>
      </w:r>
      <w:ins w:id="73" w:author="Roger Marek" w:date="2016-06-28T12:26:00Z">
        <w:r w:rsidR="00E21396">
          <w:rPr>
            <w:rFonts w:cs="Times New Roman"/>
            <w:color w:val="0000FF"/>
          </w:rPr>
          <w:t>, confirming that such an inhibition can be mediated by local IL interneurons</w:t>
        </w:r>
      </w:ins>
      <w:r w:rsidR="00EC2D22">
        <w:rPr>
          <w:rFonts w:cs="Times New Roman"/>
          <w:color w:val="0000FF"/>
        </w:rPr>
        <w:t xml:space="preserve">. </w:t>
      </w:r>
      <w:r w:rsidR="00CD2778">
        <w:rPr>
          <w:rFonts w:cs="Times New Roman"/>
          <w:color w:val="0000FF"/>
        </w:rPr>
        <w:t xml:space="preserve"> </w:t>
      </w:r>
      <w:r w:rsidR="003F4200" w:rsidRPr="00576CDF">
        <w:rPr>
          <w:rFonts w:cs="Times New Roman"/>
          <w:color w:val="0000FF"/>
        </w:rPr>
        <w:t xml:space="preserve">As with most cortical regions, the </w:t>
      </w:r>
      <w:proofErr w:type="spellStart"/>
      <w:r w:rsidR="003F4200" w:rsidRPr="00576CDF">
        <w:rPr>
          <w:rFonts w:cs="Times New Roman"/>
          <w:color w:val="0000FF"/>
        </w:rPr>
        <w:t>mPFC</w:t>
      </w:r>
      <w:proofErr w:type="spellEnd"/>
      <w:r w:rsidR="003F4200" w:rsidRPr="00576CDF">
        <w:rPr>
          <w:rFonts w:cs="Times New Roman"/>
          <w:color w:val="0000FF"/>
        </w:rPr>
        <w:t xml:space="preserve"> contains a diverse population of interneurons </w:t>
      </w:r>
      <w:r w:rsidR="006609C4">
        <w:fldChar w:fldCharType="begin">
          <w:fldData xml:space="preserve">PEVuZE5vdGU+PENpdGU+PEF1dGhvcj5Bc2NvbGk8L0F1dGhvcj48WWVhcj4yMDA4PC9ZZWFyPjxS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</w:fldData>
        </w:fldChar>
      </w:r>
      <w:r w:rsidR="0079191B">
        <w:instrText xml:space="preserve"> ADDIN EN.CITE </w:instrText>
      </w:r>
      <w:r w:rsidR="0079191B">
        <w:fldChar w:fldCharType="begin">
          <w:fldData xml:space="preserve">PEVuZE5vdGU+PENpdGU+PEF1dGhvcj5Bc2NvbGk8L0F1dGhvcj48WWVhcj4yMDA4PC9ZZWFyPjxS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</w:fldData>
        </w:fldChar>
      </w:r>
      <w:r w:rsidR="0079191B">
        <w:instrText xml:space="preserve"> ADDIN EN.CITE.DATA </w:instrText>
      </w:r>
      <w:r w:rsidR="0079191B">
        <w:fldChar w:fldCharType="end"/>
      </w:r>
      <w:r w:rsidR="006609C4">
        <w:fldChar w:fldCharType="separate"/>
      </w:r>
      <w:r w:rsidR="0079191B" w:rsidRPr="0079191B">
        <w:rPr>
          <w:noProof/>
          <w:vertAlign w:val="superscript"/>
        </w:rPr>
        <w:t>13</w:t>
      </w:r>
      <w:r w:rsidR="006609C4">
        <w:fldChar w:fldCharType="end"/>
      </w:r>
      <w:r w:rsidR="00ED343C">
        <w:t xml:space="preserve">, </w:t>
      </w:r>
      <w:r w:rsidR="001B7C54">
        <w:t>and in most cortical regions, these interneurons provide fast GABA</w:t>
      </w:r>
      <w:r w:rsidR="001B7C54" w:rsidRPr="000C6529">
        <w:rPr>
          <w:vertAlign w:val="subscript"/>
        </w:rPr>
        <w:t>A</w:t>
      </w:r>
      <w:r w:rsidR="003E0F6D">
        <w:t xml:space="preserve"> receptor mediated inhibition.</w:t>
      </w:r>
      <w:r w:rsidR="006D37E1">
        <w:t xml:space="preserve"> While </w:t>
      </w:r>
      <w:r w:rsidR="001B7C54">
        <w:t>GABA</w:t>
      </w:r>
      <w:r w:rsidR="001B7C54" w:rsidRPr="000C6529">
        <w:rPr>
          <w:vertAlign w:val="subscript"/>
        </w:rPr>
        <w:t>B</w:t>
      </w:r>
      <w:r w:rsidR="001B7C54">
        <w:t xml:space="preserve">-receptor mediated </w:t>
      </w:r>
      <w:r w:rsidR="006D37E1">
        <w:t xml:space="preserve">inhibition in </w:t>
      </w:r>
      <w:r w:rsidR="00D15196">
        <w:t>pyramidal</w:t>
      </w:r>
      <w:r w:rsidR="006D37E1">
        <w:t xml:space="preserve"> neurons has been known for many years, the </w:t>
      </w:r>
      <w:r w:rsidR="00643820">
        <w:t>predominant</w:t>
      </w:r>
      <w:r w:rsidR="003E0F6D">
        <w:t xml:space="preserve"> </w:t>
      </w:r>
      <w:r w:rsidR="00643820">
        <w:t>subtype of interneurons</w:t>
      </w:r>
      <w:r w:rsidR="006D37E1">
        <w:t xml:space="preserve"> that mediate</w:t>
      </w:r>
      <w:r w:rsidR="00643820">
        <w:t>s</w:t>
      </w:r>
      <w:r w:rsidR="006D37E1">
        <w:t xml:space="preserve"> this synaptic current </w:t>
      </w:r>
      <w:r w:rsidR="000354E3">
        <w:t xml:space="preserve">are the </w:t>
      </w:r>
      <w:proofErr w:type="spellStart"/>
      <w:r w:rsidR="006D37E1">
        <w:t>neuroagliaform</w:t>
      </w:r>
      <w:proofErr w:type="spellEnd"/>
      <w:r w:rsidR="006D37E1">
        <w:t xml:space="preserve"> </w:t>
      </w:r>
      <w:commentRangeStart w:id="74"/>
      <w:r w:rsidR="006D37E1">
        <w:t>cells</w:t>
      </w:r>
      <w:commentRangeEnd w:id="74"/>
      <w:r w:rsidR="00643820">
        <w:rPr>
          <w:rStyle w:val="CommentReference"/>
        </w:rPr>
        <w:commentReference w:id="74"/>
      </w:r>
      <w:r w:rsidR="00643820">
        <w:t xml:space="preserve"> </w:t>
      </w:r>
      <w:r w:rsidR="006D37E1">
        <w:t xml:space="preserve"> </w:t>
      </w:r>
      <w:r w:rsidR="006609C4">
        <w:fldChar w:fldCharType="begin">
          <w:fldData xml:space="preserve">PEVuZE5vdGU+PENpdGU+PEF1dGhvcj5UYW1hczwvQXV0aG9yPjxZZWFyPjIwMDM8L1llYXI+PFJl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</w:fldData>
        </w:fldChar>
      </w:r>
      <w:r w:rsidR="0079191B">
        <w:instrText xml:space="preserve"> ADDIN EN.CITE </w:instrText>
      </w:r>
      <w:r w:rsidR="0079191B">
        <w:fldChar w:fldCharType="begin">
          <w:fldData xml:space="preserve">PEVuZE5vdGU+PENpdGU+PEF1dGhvcj5UYW1hczwvQXV0aG9yPjxZZWFyPjIwMDM8L1llYXI+PFJl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</w:fldData>
        </w:fldChar>
      </w:r>
      <w:r w:rsidR="0079191B">
        <w:instrText xml:space="preserve"> ADDIN EN.CITE.DATA </w:instrText>
      </w:r>
      <w:r w:rsidR="0079191B">
        <w:fldChar w:fldCharType="end"/>
      </w:r>
      <w:r w:rsidR="006609C4">
        <w:fldChar w:fldCharType="separate"/>
      </w:r>
      <w:r w:rsidR="0079191B" w:rsidRPr="0079191B">
        <w:rPr>
          <w:noProof/>
          <w:vertAlign w:val="superscript"/>
        </w:rPr>
        <w:t>14,15</w:t>
      </w:r>
      <w:r w:rsidR="006609C4">
        <w:fldChar w:fldCharType="end"/>
      </w:r>
      <w:r w:rsidR="006D37E1">
        <w:t xml:space="preserve">.  </w:t>
      </w:r>
      <w:r w:rsidR="001B7C54">
        <w:t xml:space="preserve">As </w:t>
      </w:r>
      <w:r w:rsidR="00D15196">
        <w:t>pyramidal</w:t>
      </w:r>
      <w:ins w:id="75" w:author="Roger Marek" w:date="2016-06-28T10:14:00Z">
        <w:r w:rsidR="005B2C9E">
          <w:t xml:space="preserve"> </w:t>
        </w:r>
      </w:ins>
      <w:r w:rsidR="001B7C54">
        <w:t>neuron in the IL received both fast and slow feed-forward inhibition</w:t>
      </w:r>
      <w:r w:rsidR="00050859">
        <w:t>,</w:t>
      </w:r>
      <w:r w:rsidR="001B7C54">
        <w:t xml:space="preserve"> </w:t>
      </w:r>
      <w:r w:rsidR="00ED343C">
        <w:t xml:space="preserve">we asked which </w:t>
      </w:r>
      <w:r w:rsidR="000354E3">
        <w:t xml:space="preserve">interneuron </w:t>
      </w:r>
      <w:r w:rsidR="00ED343C">
        <w:t>population provides this inhibition</w:t>
      </w:r>
      <w:r w:rsidR="003F4200" w:rsidRPr="00576CDF">
        <w:rPr>
          <w:rFonts w:cs="Times New Roman"/>
          <w:color w:val="0000FF"/>
        </w:rPr>
        <w:t>.</w:t>
      </w:r>
      <w:r w:rsidR="00C94491">
        <w:rPr>
          <w:rFonts w:cs="Times New Roman"/>
          <w:color w:val="0000FF"/>
        </w:rPr>
        <w:t xml:space="preserve"> </w:t>
      </w:r>
      <w:r w:rsidR="009511A9">
        <w:rPr>
          <w:rFonts w:cs="Times New Roman"/>
          <w:color w:val="0000FF"/>
        </w:rPr>
        <w:t xml:space="preserve">FS cells have been shown to be </w:t>
      </w:r>
      <w:proofErr w:type="spellStart"/>
      <w:r w:rsidR="009511A9">
        <w:rPr>
          <w:rFonts w:cs="Times New Roman"/>
          <w:color w:val="0000FF"/>
        </w:rPr>
        <w:t>parvalbumin</w:t>
      </w:r>
      <w:proofErr w:type="spellEnd"/>
      <w:r w:rsidR="009511A9">
        <w:rPr>
          <w:rFonts w:cs="Times New Roman"/>
          <w:color w:val="0000FF"/>
        </w:rPr>
        <w:t xml:space="preserve">-positive (PV), and these </w:t>
      </w:r>
      <w:r w:rsidR="003F4200" w:rsidRPr="00576CDF">
        <w:rPr>
          <w:rFonts w:cs="Times New Roman"/>
          <w:color w:val="0000FF"/>
        </w:rPr>
        <w:t>PV</w:t>
      </w:r>
      <w:r w:rsidR="009511A9">
        <w:rPr>
          <w:rFonts w:cs="Times New Roman"/>
          <w:color w:val="0000FF"/>
        </w:rPr>
        <w:t>-cells</w:t>
      </w:r>
      <w:r w:rsidR="003F4200" w:rsidRPr="00576CDF">
        <w:rPr>
          <w:rFonts w:cs="Times New Roman"/>
          <w:color w:val="0000FF"/>
        </w:rPr>
        <w:t xml:space="preserve"> have been suggested to be involved in regulating fear expression in the </w:t>
      </w:r>
      <w:proofErr w:type="spellStart"/>
      <w:r w:rsidR="003F4200" w:rsidRPr="00576CDF">
        <w:rPr>
          <w:rFonts w:cs="Times New Roman"/>
          <w:color w:val="0000FF"/>
        </w:rPr>
        <w:t>mPFC</w:t>
      </w:r>
      <w:proofErr w:type="spellEnd"/>
      <w:r w:rsidR="00CD2778">
        <w:rPr>
          <w:rFonts w:cs="Times New Roman"/>
          <w:color w:val="0000FF"/>
        </w:rPr>
        <w:t xml:space="preserve"> </w:t>
      </w:r>
      <w:r w:rsidR="006609C4">
        <w:rPr>
          <w:rFonts w:cs="Times New Roman"/>
          <w:color w:val="0000FF"/>
        </w:rPr>
        <w:fldChar w:fldCharType="begin">
          <w:fldData xml:space="preserve">PEVuZE5vdGU+PENpdGU+PEF1dGhvcj5UaWVybmV5PC9BdXRob3I+PFllYXI+MjAwNDwvWWVhcj48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</w:fldData>
        </w:fldChar>
      </w:r>
      <w:r w:rsidR="0079191B">
        <w:rPr>
          <w:rFonts w:cs="Times New Roman"/>
          <w:color w:val="0000FF"/>
        </w:rPr>
        <w:instrText xml:space="preserve"> ADDIN EN.CITE </w:instrText>
      </w:r>
      <w:r w:rsidR="0079191B">
        <w:rPr>
          <w:rFonts w:cs="Times New Roman"/>
          <w:color w:val="0000FF"/>
        </w:rPr>
        <w:fldChar w:fldCharType="begin">
          <w:fldData xml:space="preserve">PEVuZE5vdGU+PENpdGU+PEF1dGhvcj5UaWVybmV5PC9BdXRob3I+PFllYXI+MjAwNDwvWWVhcj48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</w:fldData>
        </w:fldChar>
      </w:r>
      <w:r w:rsidR="0079191B">
        <w:rPr>
          <w:rFonts w:cs="Times New Roman"/>
          <w:color w:val="0000FF"/>
        </w:rPr>
        <w:instrText xml:space="preserve"> ADDIN EN.CITE.DATA </w:instrText>
      </w:r>
      <w:r w:rsidR="0079191B">
        <w:rPr>
          <w:rFonts w:cs="Times New Roman"/>
          <w:color w:val="0000FF"/>
        </w:rPr>
      </w:r>
      <w:r w:rsidR="0079191B">
        <w:rPr>
          <w:rFonts w:cs="Times New Roman"/>
          <w:color w:val="0000FF"/>
        </w:rPr>
        <w:fldChar w:fldCharType="end"/>
      </w:r>
      <w:r w:rsidR="006609C4">
        <w:rPr>
          <w:rFonts w:cs="Times New Roman"/>
          <w:color w:val="0000FF"/>
        </w:rPr>
      </w:r>
      <w:r w:rsidR="006609C4">
        <w:rPr>
          <w:rFonts w:cs="Times New Roman"/>
          <w:color w:val="0000FF"/>
        </w:rPr>
        <w:fldChar w:fldCharType="separate"/>
      </w:r>
      <w:r w:rsidR="0079191B" w:rsidRPr="0079191B">
        <w:rPr>
          <w:rFonts w:cs="Times New Roman"/>
          <w:noProof/>
          <w:color w:val="0000FF"/>
          <w:vertAlign w:val="superscript"/>
        </w:rPr>
        <w:t>16</w:t>
      </w:r>
      <w:r w:rsidR="006609C4">
        <w:rPr>
          <w:rFonts w:cs="Times New Roman"/>
          <w:color w:val="0000FF"/>
        </w:rPr>
        <w:fldChar w:fldCharType="end"/>
      </w:r>
      <w:r w:rsidR="009511A9">
        <w:rPr>
          <w:rFonts w:cs="Times New Roman"/>
          <w:color w:val="0000FF"/>
        </w:rPr>
        <w:t xml:space="preserve">. To confirm that PV-cells mediate local feed-forward inhibition onto </w:t>
      </w:r>
      <w:r w:rsidR="00D15196">
        <w:rPr>
          <w:rFonts w:cs="Times New Roman"/>
          <w:color w:val="0000FF"/>
        </w:rPr>
        <w:t>pyramidal</w:t>
      </w:r>
      <w:r w:rsidR="009511A9">
        <w:rPr>
          <w:rFonts w:cs="Times New Roman"/>
          <w:color w:val="0000FF"/>
        </w:rPr>
        <w:t xml:space="preserve"> cells in the IL,</w:t>
      </w:r>
      <w:r w:rsidR="003F4200" w:rsidRPr="00576CDF">
        <w:rPr>
          <w:rFonts w:cs="Times New Roman"/>
          <w:color w:val="0000FF"/>
        </w:rPr>
        <w:t xml:space="preserve"> we </w:t>
      </w:r>
      <w:r w:rsidR="00235025">
        <w:rPr>
          <w:rFonts w:cs="Times New Roman"/>
          <w:color w:val="0000FF"/>
        </w:rPr>
        <w:t>express</w:t>
      </w:r>
      <w:r w:rsidR="009511A9">
        <w:rPr>
          <w:rFonts w:cs="Times New Roman"/>
          <w:color w:val="0000FF"/>
        </w:rPr>
        <w:t>ed</w:t>
      </w:r>
      <w:r w:rsidR="00235025">
        <w:rPr>
          <w:rFonts w:cs="Times New Roman"/>
          <w:color w:val="0000FF"/>
        </w:rPr>
        <w:t xml:space="preserve"> </w:t>
      </w:r>
      <w:r w:rsidR="003F4200" w:rsidRPr="00576CDF">
        <w:rPr>
          <w:rFonts w:cs="Times New Roman"/>
          <w:color w:val="0000FF"/>
        </w:rPr>
        <w:t xml:space="preserve">ChR2 in PV interneurons </w:t>
      </w:r>
      <w:r w:rsidR="00235025">
        <w:rPr>
          <w:rFonts w:cs="Times New Roman"/>
          <w:color w:val="0000FF"/>
        </w:rPr>
        <w:t>by injecti</w:t>
      </w:r>
      <w:r w:rsidR="00DB0715">
        <w:rPr>
          <w:rFonts w:cs="Times New Roman"/>
          <w:color w:val="0000FF"/>
        </w:rPr>
        <w:t>ng</w:t>
      </w:r>
      <w:r w:rsidR="00235025">
        <w:rPr>
          <w:rFonts w:cs="Times New Roman"/>
          <w:color w:val="0000FF"/>
        </w:rPr>
        <w:t xml:space="preserve"> </w:t>
      </w:r>
      <w:r w:rsidR="001702DB">
        <w:rPr>
          <w:rFonts w:cs="Times New Roman"/>
          <w:color w:val="0000FF"/>
        </w:rPr>
        <w:t>dou</w:t>
      </w:r>
      <w:r w:rsidR="00235025">
        <w:rPr>
          <w:rFonts w:cs="Times New Roman"/>
          <w:color w:val="0000FF"/>
        </w:rPr>
        <w:t>bl</w:t>
      </w:r>
      <w:r w:rsidR="00DB0715">
        <w:rPr>
          <w:rFonts w:cs="Times New Roman"/>
          <w:color w:val="0000FF"/>
        </w:rPr>
        <w:t>e-</w:t>
      </w:r>
      <w:proofErr w:type="spellStart"/>
      <w:r w:rsidR="003F4200" w:rsidRPr="00576CDF">
        <w:rPr>
          <w:rFonts w:cs="Times New Roman"/>
          <w:color w:val="0000FF"/>
        </w:rPr>
        <w:t>floxed</w:t>
      </w:r>
      <w:proofErr w:type="spellEnd"/>
      <w:r w:rsidR="003F4200" w:rsidRPr="00576CDF">
        <w:rPr>
          <w:rFonts w:cs="Times New Roman"/>
          <w:color w:val="0000FF"/>
        </w:rPr>
        <w:t xml:space="preserve"> ChR2 (DIO-ChR2-m</w:t>
      </w:r>
      <w:ins w:id="76" w:author="Roger Marek" w:date="2016-06-28T10:14:00Z">
        <w:r w:rsidR="005B2C9E">
          <w:rPr>
            <w:rFonts w:cs="Times New Roman"/>
            <w:color w:val="0000FF"/>
          </w:rPr>
          <w:t>C</w:t>
        </w:r>
      </w:ins>
      <w:r w:rsidR="003F4200" w:rsidRPr="00576CDF">
        <w:rPr>
          <w:rFonts w:cs="Times New Roman"/>
          <w:color w:val="0000FF"/>
        </w:rPr>
        <w:t>herry) in</w:t>
      </w:r>
      <w:r w:rsidR="00235025">
        <w:rPr>
          <w:rFonts w:cs="Times New Roman"/>
          <w:color w:val="0000FF"/>
        </w:rPr>
        <w:t>to the IL of</w:t>
      </w:r>
      <w:r w:rsidR="003F4200" w:rsidRPr="00576CDF">
        <w:rPr>
          <w:rFonts w:cs="Times New Roman"/>
          <w:color w:val="0000FF"/>
        </w:rPr>
        <w:t xml:space="preserve"> PV-CR</w:t>
      </w:r>
      <w:r w:rsidR="005B2C9E">
        <w:rPr>
          <w:rFonts w:cs="Times New Roman"/>
          <w:color w:val="0000FF"/>
        </w:rPr>
        <w:t>E</w:t>
      </w:r>
      <w:r w:rsidR="003F4200" w:rsidRPr="00576CDF">
        <w:rPr>
          <w:rFonts w:cs="Times New Roman"/>
          <w:color w:val="0000FF"/>
        </w:rPr>
        <w:t xml:space="preserve"> transgenic mice</w:t>
      </w:r>
      <w:r w:rsidR="003F4200" w:rsidRPr="00576CDF">
        <w:rPr>
          <w:rFonts w:eastAsia="Times New Roman" w:cs="Times New Roman"/>
          <w:color w:val="0000FF"/>
        </w:rPr>
        <w:t xml:space="preserve"> (</w:t>
      </w:r>
      <w:r w:rsidR="003F4200" w:rsidRPr="00576CDF">
        <w:rPr>
          <w:rFonts w:eastAsia="Times New Roman" w:cs="Times New Roman"/>
          <w:i/>
          <w:iCs/>
          <w:color w:val="0000FF"/>
        </w:rPr>
        <w:t>PV</w:t>
      </w:r>
      <w:r w:rsidR="003F4200" w:rsidRPr="00576CDF">
        <w:rPr>
          <w:rFonts w:eastAsia="Times New Roman" w:cs="Times New Roman"/>
          <w:color w:val="0000FF"/>
        </w:rPr>
        <w:t>::</w:t>
      </w:r>
      <w:proofErr w:type="spellStart"/>
      <w:r w:rsidR="003F4200" w:rsidRPr="00576CDF">
        <w:rPr>
          <w:rFonts w:eastAsia="Times New Roman" w:cs="Times New Roman"/>
          <w:i/>
          <w:iCs/>
          <w:color w:val="0000FF"/>
        </w:rPr>
        <w:t>Cre</w:t>
      </w:r>
      <w:proofErr w:type="spellEnd"/>
      <w:r w:rsidR="005B763E">
        <w:rPr>
          <w:rFonts w:eastAsia="Times New Roman" w:cs="Times New Roman"/>
          <w:iCs/>
          <w:color w:val="0000FF"/>
        </w:rPr>
        <w:t>; Fig. 2e</w:t>
      </w:r>
      <w:ins w:id="77" w:author="Roger Marek" w:date="2016-06-28T10:18:00Z">
        <w:r w:rsidR="00565A14">
          <w:rPr>
            <w:rFonts w:eastAsia="Times New Roman" w:cs="Times New Roman"/>
            <w:iCs/>
            <w:color w:val="0000FF"/>
          </w:rPr>
          <w:t>, f</w:t>
        </w:r>
      </w:ins>
      <w:r w:rsidR="003F4200" w:rsidRPr="00576CDF">
        <w:rPr>
          <w:rFonts w:eastAsia="Times New Roman" w:cs="Times New Roman"/>
          <w:color w:val="0000FF"/>
        </w:rPr>
        <w:t xml:space="preserve">). In </w:t>
      </w:r>
      <w:r w:rsidR="003F4200" w:rsidRPr="000C6529">
        <w:rPr>
          <w:rFonts w:eastAsia="Times New Roman" w:cs="Times New Roman"/>
          <w:i/>
          <w:color w:val="0000FF"/>
        </w:rPr>
        <w:t>ex vivo</w:t>
      </w:r>
      <w:r w:rsidR="003F4200" w:rsidRPr="00576CDF">
        <w:rPr>
          <w:rFonts w:eastAsia="Times New Roman" w:cs="Times New Roman"/>
          <w:color w:val="0000FF"/>
        </w:rPr>
        <w:t xml:space="preserve"> acute brain slices, </w:t>
      </w:r>
      <w:ins w:id="78" w:author="Roger Marek" w:date="2016-06-28T10:16:00Z">
        <w:r w:rsidR="005B2C9E">
          <w:rPr>
            <w:rFonts w:eastAsia="Times New Roman" w:cs="Times New Roman"/>
            <w:color w:val="0000FF"/>
          </w:rPr>
          <w:t xml:space="preserve">infected interneurons showed typical intrinsically induced fast-spiking </w:t>
        </w:r>
      </w:ins>
      <w:ins w:id="79" w:author="Roger Marek" w:date="2016-06-28T10:19:00Z">
        <w:r w:rsidR="00565A14">
          <w:rPr>
            <w:rFonts w:eastAsia="Times New Roman" w:cs="Times New Roman"/>
            <w:color w:val="0000FF"/>
          </w:rPr>
          <w:t>discharge patterns</w:t>
        </w:r>
      </w:ins>
      <w:ins w:id="80" w:author="Roger Marek" w:date="2016-06-28T10:17:00Z">
        <w:r w:rsidR="005B2C9E">
          <w:rPr>
            <w:rFonts w:eastAsia="Times New Roman" w:cs="Times New Roman"/>
            <w:color w:val="0000FF"/>
          </w:rPr>
          <w:t xml:space="preserve"> (Fig. 2</w:t>
        </w:r>
      </w:ins>
      <w:ins w:id="81" w:author="Roger Marek" w:date="2016-06-28T10:18:00Z">
        <w:r w:rsidR="00565A14">
          <w:rPr>
            <w:rFonts w:eastAsia="Times New Roman" w:cs="Times New Roman"/>
            <w:color w:val="0000FF"/>
          </w:rPr>
          <w:t>g)</w:t>
        </w:r>
      </w:ins>
      <w:ins w:id="82" w:author="Roger Marek" w:date="2016-06-28T10:20:00Z">
        <w:r w:rsidR="00565A14">
          <w:rPr>
            <w:rFonts w:eastAsia="Times New Roman" w:cs="Times New Roman"/>
            <w:color w:val="0000FF"/>
          </w:rPr>
          <w:t xml:space="preserve"> </w:t>
        </w:r>
      </w:ins>
      <w:ins w:id="83" w:author="Roger Marek" w:date="2016-06-28T10:19:00Z">
        <w:r w:rsidR="00565A14" w:rsidRPr="00565A14">
          <w:rPr>
            <w:rFonts w:eastAsia="Times New Roman" w:cs="Times New Roman"/>
            <w:color w:val="0000FF"/>
            <w:vertAlign w:val="superscript"/>
            <w:rPrChange w:id="84" w:author="Roger Marek" w:date="2016-06-28T10:20:00Z">
              <w:rPr>
                <w:rFonts w:eastAsia="Times New Roman" w:cs="Times New Roman"/>
                <w:color w:val="0000FF"/>
              </w:rPr>
            </w:rPrChange>
          </w:rPr>
          <w:t>17</w:t>
        </w:r>
      </w:ins>
      <w:ins w:id="85" w:author="Roger Marek" w:date="2016-06-28T10:17:00Z">
        <w:r w:rsidR="005B2C9E">
          <w:rPr>
            <w:rFonts w:eastAsia="Times New Roman" w:cs="Times New Roman"/>
            <w:color w:val="0000FF"/>
          </w:rPr>
          <w:t xml:space="preserve"> and </w:t>
        </w:r>
      </w:ins>
      <w:r w:rsidR="00956E46">
        <w:rPr>
          <w:rFonts w:eastAsia="Times New Roman" w:cs="Times New Roman"/>
          <w:color w:val="0000FF"/>
        </w:rPr>
        <w:t xml:space="preserve">prolonged </w:t>
      </w:r>
      <w:r w:rsidR="003F4200" w:rsidRPr="00576CDF">
        <w:rPr>
          <w:rFonts w:eastAsia="Times New Roman" w:cs="Times New Roman"/>
          <w:color w:val="0000FF"/>
        </w:rPr>
        <w:t>optical activation of infected PV cells evoked a maintained inward current with initial spiking (Fig. 2</w:t>
      </w:r>
      <w:r w:rsidR="00565A14">
        <w:rPr>
          <w:rFonts w:eastAsia="Times New Roman" w:cs="Times New Roman"/>
          <w:color w:val="0000FF"/>
        </w:rPr>
        <w:t>h</w:t>
      </w:r>
      <w:r w:rsidR="003F4200" w:rsidRPr="00576CDF">
        <w:rPr>
          <w:rFonts w:eastAsia="Times New Roman" w:cs="Times New Roman"/>
          <w:color w:val="0000FF"/>
        </w:rPr>
        <w:t>)</w:t>
      </w:r>
      <w:del w:id="86" w:author="Roger Marek" w:date="2016-07-07T13:42:00Z">
        <w:r w:rsidR="003F4200" w:rsidRPr="00576CDF" w:rsidDel="002A6291">
          <w:rPr>
            <w:rFonts w:eastAsia="Times New Roman" w:cs="Times New Roman"/>
            <w:color w:val="0000FF"/>
          </w:rPr>
          <w:delText>,</w:delText>
        </w:r>
      </w:del>
      <w:del w:id="87" w:author="Roger Marek" w:date="2016-06-28T10:20:00Z">
        <w:r w:rsidR="003F4200" w:rsidRPr="00576CDF" w:rsidDel="00565A14">
          <w:rPr>
            <w:rFonts w:eastAsia="Times New Roman" w:cs="Times New Roman"/>
            <w:color w:val="0000FF"/>
          </w:rPr>
          <w:delText xml:space="preserve"> and intrinsic current injections revealed fast-spiking discharge patterns that are typical for PV cells</w:delText>
        </w:r>
        <w:r w:rsidR="00235025" w:rsidDel="00565A14">
          <w:rPr>
            <w:rFonts w:eastAsia="Times New Roman" w:cs="Times New Roman"/>
            <w:color w:val="0000FF"/>
          </w:rPr>
          <w:delText xml:space="preserve"> </w:delText>
        </w:r>
        <w:r w:rsidR="006609C4" w:rsidDel="00565A14">
          <w:fldChar w:fldCharType="begin"/>
        </w:r>
        <w:r w:rsidR="0079191B" w:rsidDel="00565A14">
          <w:delInstrText xml:space="preserve"> ADDIN EN.CITE &lt;EndNote&gt;&lt;Cite&gt;&lt;Author&gt;Kawaguchi&lt;/Author&gt;&lt;Year&gt;2002&lt;/Year&gt;&lt;RecNum&gt;2623&lt;/RecNum&gt;&lt;DisplayText&gt;&lt;style face="superscript"&gt;17&lt;/style&gt;&lt;/DisplayText&gt;&lt;record&gt;&lt;rec-number&gt;2623&lt;/rec-number&gt;&lt;foreign-keys&gt;&lt;key app="EN" db-id="rxtdesfx40eepdet0e55wf2cdzdze5e9a5av" timestamp="0"&gt;2623&lt;/key&gt;&lt;/foreign-keys&gt;&lt;ref-type name="Journal Article"&gt;17&lt;/ref-type&gt;&lt;contributors&gt;&lt;authors&gt;&lt;author&gt;Kawaguchi, Y.&lt;/author&gt;&lt;author&gt;Kondo, S.&lt;/author&gt;&lt;/authors&gt;&lt;/contributors&gt;&lt;auth-address&gt;Division of Cerebral Circuitry, National Institute for Physiological Sciences, Okazaki 444-8585, Japan. yasuo@nips.ac.jp&lt;/auth-address&gt;&lt;titles&gt;&lt;title&gt;Parvalbumin, somatostatin and cholecystokinin as chemical markers for specific GABAergic interneuron types in the rat frontal cortex&lt;/title&gt;&lt;secondary-title&gt;J Neurocytol&lt;/secondary-title&gt;&lt;/titles&gt;&lt;periodical&gt;&lt;full-title&gt;J Neurocytol&lt;/full-title&gt;&lt;/periodical&gt;&lt;pages&gt;277-87&lt;/pages&gt;&lt;volume&gt;31&lt;/volume&gt;&lt;number&gt;3-5&lt;/number&gt;&lt;keywords&gt;&lt;keyword&gt;Action Potentials/drug effects/physiology&lt;/keyword&gt;&lt;keyword&gt;Animals&lt;/keyword&gt;&lt;keyword&gt;Cholecystokinin/*metabolism&lt;/keyword&gt;&lt;keyword&gt;Comparative Study&lt;/keyword&gt;&lt;keyword&gt;Frontal Lobe/*cytology&lt;/keyword&gt;&lt;keyword&gt;Image Processing, Computer-Assisted/methods&lt;/keyword&gt;&lt;keyword&gt;Interneurons/classification/*metabolism&lt;/keyword&gt;&lt;keyword&gt;Parvalbumins/*metabolism&lt;/keyword&gt;&lt;keyword&gt;Presynaptic Terminals/drug effects/metabolism&lt;/keyword&gt;&lt;keyword&gt;Rats&lt;/keyword&gt;&lt;keyword&gt;Research Support, Non-U.S. Gov&amp;apos;t&lt;/keyword&gt;&lt;keyword&gt;Somatostatin/*metabolism&lt;/keyword&gt;&lt;keyword&gt;gamma-Aminobutyric Acid/physiology&lt;/keyword&gt;&lt;/keywords&gt;&lt;dates&gt;&lt;year&gt;2002&lt;/year&gt;&lt;pub-dates&gt;&lt;date&gt;Mar-Jun&lt;/date&gt;&lt;/pub-dates&gt;&lt;/dates&gt;&lt;accession-num&gt;12815247&lt;/accession-num&gt;&lt;urls&gt;&lt;related-urls&gt;&lt;url&gt;http://www.ncbi.nlm.nih.gov/entrez/query.fcgi?cmd=Retrieve&amp;amp;db=PubMed&amp;amp;dopt=Citation&amp;amp;list_uids=12815247  &lt;/url&gt;&lt;/related-urls&gt;&lt;/urls&gt;&lt;/record&gt;&lt;/Cite&gt;&lt;/EndNote&gt;</w:delInstrText>
        </w:r>
        <w:r w:rsidR="006609C4" w:rsidDel="00565A14">
          <w:fldChar w:fldCharType="separate"/>
        </w:r>
        <w:r w:rsidR="0079191B" w:rsidRPr="0079191B" w:rsidDel="00565A14">
          <w:rPr>
            <w:noProof/>
            <w:vertAlign w:val="superscript"/>
          </w:rPr>
          <w:delText>17</w:delText>
        </w:r>
        <w:r w:rsidR="006609C4" w:rsidDel="00565A14">
          <w:fldChar w:fldCharType="end"/>
        </w:r>
        <w:r w:rsidR="003F4200" w:rsidRPr="00576CDF" w:rsidDel="00565A14">
          <w:rPr>
            <w:rFonts w:eastAsia="Times New Roman" w:cs="Times New Roman"/>
            <w:color w:val="0000FF"/>
          </w:rPr>
          <w:delText xml:space="preserve"> (Fig. 2</w:delText>
        </w:r>
        <w:r w:rsidR="003E0F6D" w:rsidDel="00565A14">
          <w:rPr>
            <w:rFonts w:eastAsia="Times New Roman" w:cs="Times New Roman"/>
            <w:color w:val="0000FF"/>
          </w:rPr>
          <w:delText>g</w:delText>
        </w:r>
        <w:r w:rsidR="003F4200" w:rsidRPr="00576CDF" w:rsidDel="00565A14">
          <w:rPr>
            <w:rFonts w:eastAsia="Times New Roman" w:cs="Times New Roman"/>
            <w:color w:val="0000FF"/>
          </w:rPr>
          <w:delText>)</w:delText>
        </w:r>
      </w:del>
      <w:r w:rsidR="003F4200" w:rsidRPr="00576CDF">
        <w:rPr>
          <w:rFonts w:eastAsia="Times New Roman" w:cs="Times New Roman"/>
          <w:color w:val="0000FF"/>
        </w:rPr>
        <w:t xml:space="preserve">. </w:t>
      </w:r>
      <w:del w:id="88" w:author="Roger Marek" w:date="2016-07-07T13:42:00Z">
        <w:r w:rsidR="003F4200" w:rsidRPr="00576CDF" w:rsidDel="002A6291">
          <w:rPr>
            <w:rFonts w:eastAsia="Times New Roman" w:cs="Times New Roman"/>
            <w:color w:val="0000FF"/>
          </w:rPr>
          <w:delText xml:space="preserve">  </w:delText>
        </w:r>
      </w:del>
      <w:r w:rsidR="003F4200" w:rsidRPr="00576CDF">
        <w:rPr>
          <w:rFonts w:eastAsia="Times New Roman" w:cs="Times New Roman"/>
          <w:color w:val="0000FF"/>
        </w:rPr>
        <w:t>Whole</w:t>
      </w:r>
      <w:r w:rsidR="00837CD9">
        <w:rPr>
          <w:rFonts w:eastAsia="Times New Roman" w:cs="Times New Roman"/>
          <w:color w:val="0000FF"/>
        </w:rPr>
        <w:t>-</w:t>
      </w:r>
      <w:r w:rsidR="003F4200" w:rsidRPr="00576CDF">
        <w:rPr>
          <w:rFonts w:eastAsia="Times New Roman" w:cs="Times New Roman"/>
          <w:color w:val="0000FF"/>
        </w:rPr>
        <w:t xml:space="preserve">cell recordings from </w:t>
      </w:r>
      <w:del w:id="89" w:author="Roger Marek" w:date="2016-06-28T10:20:00Z">
        <w:r w:rsidR="00235025" w:rsidDel="00565A14">
          <w:rPr>
            <w:rFonts w:eastAsia="Times New Roman" w:cs="Times New Roman"/>
            <w:color w:val="0000FF"/>
          </w:rPr>
          <w:delText xml:space="preserve">pyramidal </w:delText>
        </w:r>
      </w:del>
      <w:r w:rsidR="00D15196">
        <w:rPr>
          <w:rFonts w:eastAsia="Times New Roman" w:cs="Times New Roman"/>
          <w:color w:val="0000FF"/>
        </w:rPr>
        <w:t>pyramidal</w:t>
      </w:r>
      <w:ins w:id="90" w:author="Roger Marek" w:date="2016-06-28T10:21:00Z">
        <w:r w:rsidR="00565A14">
          <w:rPr>
            <w:rFonts w:eastAsia="Times New Roman" w:cs="Times New Roman"/>
            <w:color w:val="0000FF"/>
          </w:rPr>
          <w:t xml:space="preserve"> IL</w:t>
        </w:r>
      </w:ins>
      <w:ins w:id="91" w:author="Roger Marek" w:date="2016-06-28T10:20:00Z">
        <w:r w:rsidR="00565A14">
          <w:rPr>
            <w:rFonts w:eastAsia="Times New Roman" w:cs="Times New Roman"/>
            <w:color w:val="0000FF"/>
          </w:rPr>
          <w:t xml:space="preserve"> </w:t>
        </w:r>
      </w:ins>
      <w:r w:rsidR="00235025">
        <w:rPr>
          <w:rFonts w:eastAsia="Times New Roman" w:cs="Times New Roman"/>
          <w:color w:val="0000FF"/>
        </w:rPr>
        <w:t>neurons</w:t>
      </w:r>
      <w:r w:rsidR="003F4200" w:rsidRPr="00576CDF">
        <w:rPr>
          <w:rFonts w:eastAsia="Times New Roman" w:cs="Times New Roman"/>
          <w:color w:val="0000FF"/>
        </w:rPr>
        <w:t xml:space="preserve"> </w:t>
      </w:r>
      <w:del w:id="92" w:author="Roger Marek" w:date="2016-07-07T13:43:00Z">
        <w:r w:rsidR="003F4200" w:rsidRPr="00576CDF" w:rsidDel="002A6291">
          <w:rPr>
            <w:rFonts w:eastAsia="Times New Roman" w:cs="Times New Roman"/>
            <w:color w:val="0000FF"/>
          </w:rPr>
          <w:delText>show that</w:delText>
        </w:r>
      </w:del>
      <w:ins w:id="93" w:author="Roger Marek" w:date="2016-07-07T13:43:00Z">
        <w:r w:rsidR="002A6291">
          <w:rPr>
            <w:rFonts w:eastAsia="Times New Roman" w:cs="Times New Roman"/>
            <w:color w:val="0000FF"/>
          </w:rPr>
          <w:t>while</w:t>
        </w:r>
      </w:ins>
      <w:r w:rsidR="003F4200" w:rsidRPr="00576CDF">
        <w:rPr>
          <w:rFonts w:eastAsia="Times New Roman" w:cs="Times New Roman"/>
          <w:color w:val="0000FF"/>
        </w:rPr>
        <w:t xml:space="preserve"> optically activating PV cells evoked </w:t>
      </w:r>
      <w:r w:rsidR="00AA7421">
        <w:rPr>
          <w:rFonts w:eastAsia="Times New Roman" w:cs="Times New Roman"/>
          <w:color w:val="0000FF"/>
        </w:rPr>
        <w:t xml:space="preserve">fast </w:t>
      </w:r>
      <w:r w:rsidR="003F4200" w:rsidRPr="00576CDF">
        <w:rPr>
          <w:rFonts w:eastAsia="Times New Roman" w:cs="Times New Roman"/>
          <w:color w:val="0000FF"/>
        </w:rPr>
        <w:t xml:space="preserve">IPSCs </w:t>
      </w:r>
      <w:r w:rsidR="00AA7421">
        <w:rPr>
          <w:rFonts w:eastAsia="Times New Roman" w:cs="Times New Roman"/>
          <w:color w:val="0000FF"/>
        </w:rPr>
        <w:t xml:space="preserve">in 8/8 cells </w:t>
      </w:r>
      <w:r w:rsidR="003F4200" w:rsidRPr="00576CDF">
        <w:rPr>
          <w:rFonts w:eastAsia="Times New Roman" w:cs="Times New Roman"/>
          <w:color w:val="0000FF"/>
        </w:rPr>
        <w:t xml:space="preserve">and slow components </w:t>
      </w:r>
      <w:r w:rsidR="00AA7421">
        <w:rPr>
          <w:rFonts w:eastAsia="Times New Roman" w:cs="Times New Roman"/>
          <w:color w:val="0000FF"/>
        </w:rPr>
        <w:t xml:space="preserve">in </w:t>
      </w:r>
      <w:r w:rsidR="003F4200" w:rsidRPr="00576CDF">
        <w:rPr>
          <w:rFonts w:eastAsia="Times New Roman" w:cs="Times New Roman"/>
          <w:color w:val="0000FF"/>
        </w:rPr>
        <w:t>5/8</w:t>
      </w:r>
      <w:r w:rsidR="00AA7421">
        <w:rPr>
          <w:rFonts w:eastAsia="Times New Roman" w:cs="Times New Roman"/>
          <w:color w:val="0000FF"/>
        </w:rPr>
        <w:t xml:space="preserve"> neurons</w:t>
      </w:r>
      <w:ins w:id="94" w:author="Roger Marek" w:date="2016-07-12T11:21:00Z">
        <w:r w:rsidR="00FA78B1">
          <w:rPr>
            <w:rFonts w:eastAsia="Times New Roman" w:cs="Times New Roman"/>
            <w:color w:val="0000FF"/>
          </w:rPr>
          <w:t xml:space="preserve"> (from 4 animals)</w:t>
        </w:r>
      </w:ins>
      <w:r w:rsidR="003F4200" w:rsidRPr="00576CDF">
        <w:rPr>
          <w:rFonts w:eastAsia="Times New Roman" w:cs="Times New Roman"/>
          <w:color w:val="0000FF"/>
        </w:rPr>
        <w:t xml:space="preserve">, </w:t>
      </w:r>
      <w:del w:id="95" w:author="Roger Marek" w:date="2016-07-07T13:43:00Z">
        <w:r w:rsidR="001B7C54" w:rsidDel="002A6291">
          <w:rPr>
            <w:rFonts w:eastAsia="Times New Roman" w:cs="Times New Roman"/>
            <w:color w:val="0000FF"/>
          </w:rPr>
          <w:delText>showing</w:delText>
        </w:r>
        <w:r w:rsidR="001B7C54" w:rsidRPr="00576CDF" w:rsidDel="002A6291">
          <w:rPr>
            <w:rFonts w:eastAsia="Times New Roman" w:cs="Times New Roman"/>
            <w:color w:val="0000FF"/>
          </w:rPr>
          <w:delText xml:space="preserve"> </w:delText>
        </w:r>
      </w:del>
      <w:ins w:id="96" w:author="Roger Marek" w:date="2016-07-07T13:43:00Z">
        <w:r w:rsidR="002A6291">
          <w:rPr>
            <w:rFonts w:eastAsia="Times New Roman" w:cs="Times New Roman"/>
            <w:color w:val="0000FF"/>
          </w:rPr>
          <w:t>revealing</w:t>
        </w:r>
        <w:r w:rsidR="002A6291" w:rsidRPr="00576CDF">
          <w:rPr>
            <w:rFonts w:eastAsia="Times New Roman" w:cs="Times New Roman"/>
            <w:color w:val="0000FF"/>
          </w:rPr>
          <w:t xml:space="preserve"> </w:t>
        </w:r>
      </w:ins>
      <w:r w:rsidR="003F4200" w:rsidRPr="00576CDF">
        <w:rPr>
          <w:rFonts w:eastAsia="Times New Roman" w:cs="Times New Roman"/>
          <w:color w:val="0000FF"/>
        </w:rPr>
        <w:t xml:space="preserve">that PV </w:t>
      </w:r>
      <w:r w:rsidR="00F92AA1">
        <w:rPr>
          <w:rFonts w:eastAsia="Times New Roman" w:cs="Times New Roman"/>
          <w:color w:val="0000FF"/>
        </w:rPr>
        <w:t>interneurons</w:t>
      </w:r>
      <w:r w:rsidR="00F92AA1" w:rsidRPr="00576CDF">
        <w:rPr>
          <w:rFonts w:eastAsia="Times New Roman" w:cs="Times New Roman"/>
          <w:color w:val="0000FF"/>
        </w:rPr>
        <w:t xml:space="preserve"> </w:t>
      </w:r>
      <w:r w:rsidR="003F4200" w:rsidRPr="00576CDF">
        <w:rPr>
          <w:rFonts w:eastAsia="Times New Roman" w:cs="Times New Roman"/>
          <w:color w:val="0000FF"/>
        </w:rPr>
        <w:t xml:space="preserve">mediate </w:t>
      </w:r>
      <w:r w:rsidR="00F92AA1">
        <w:rPr>
          <w:rFonts w:eastAsia="Times New Roman" w:cs="Times New Roman"/>
          <w:color w:val="0000FF"/>
        </w:rPr>
        <w:t>both GABA</w:t>
      </w:r>
      <w:r w:rsidR="00F92AA1" w:rsidRPr="000C6529">
        <w:rPr>
          <w:rFonts w:eastAsia="Times New Roman" w:cs="Times New Roman"/>
          <w:color w:val="0000FF"/>
          <w:vertAlign w:val="subscript"/>
        </w:rPr>
        <w:t>A</w:t>
      </w:r>
      <w:r w:rsidR="00F92AA1">
        <w:rPr>
          <w:rFonts w:eastAsia="Times New Roman" w:cs="Times New Roman"/>
          <w:color w:val="0000FF"/>
        </w:rPr>
        <w:t xml:space="preserve"> and </w:t>
      </w:r>
      <w:r w:rsidR="003F4200" w:rsidRPr="00576CDF">
        <w:rPr>
          <w:rFonts w:eastAsia="Times New Roman" w:cs="Times New Roman"/>
          <w:color w:val="0000FF"/>
        </w:rPr>
        <w:t>GABA</w:t>
      </w:r>
      <w:r w:rsidR="003F4200" w:rsidRPr="00576CDF">
        <w:rPr>
          <w:rFonts w:eastAsia="Times New Roman" w:cs="Times New Roman"/>
          <w:color w:val="0000FF"/>
          <w:vertAlign w:val="subscript"/>
        </w:rPr>
        <w:t>B</w:t>
      </w:r>
      <w:r w:rsidR="003F4200" w:rsidRPr="00576CDF">
        <w:rPr>
          <w:rFonts w:eastAsia="Times New Roman" w:cs="Times New Roman"/>
          <w:color w:val="0000FF"/>
        </w:rPr>
        <w:t>-receptor mediated inhibition (Fig. 2</w:t>
      </w:r>
      <w:r w:rsidR="003E0F6D">
        <w:rPr>
          <w:rFonts w:eastAsia="Times New Roman" w:cs="Times New Roman"/>
          <w:color w:val="0000FF"/>
        </w:rPr>
        <w:t>i</w:t>
      </w:r>
      <w:r w:rsidR="003F4200" w:rsidRPr="00576CDF">
        <w:rPr>
          <w:rFonts w:eastAsia="Times New Roman" w:cs="Times New Roman"/>
          <w:color w:val="0000FF"/>
        </w:rPr>
        <w:t xml:space="preserve">). </w:t>
      </w:r>
      <w:r w:rsidR="00F92AA1">
        <w:rPr>
          <w:rFonts w:eastAsia="Times New Roman" w:cs="Times New Roman"/>
          <w:color w:val="0000FF"/>
        </w:rPr>
        <w:t xml:space="preserve"> </w:t>
      </w:r>
      <w:r w:rsidR="003F4200" w:rsidRPr="00576CDF">
        <w:rPr>
          <w:rFonts w:eastAsia="Times New Roman" w:cs="Times New Roman"/>
          <w:color w:val="0000FF"/>
        </w:rPr>
        <w:t xml:space="preserve">To </w:t>
      </w:r>
      <w:r w:rsidR="00F92AA1">
        <w:rPr>
          <w:rFonts w:eastAsia="Times New Roman" w:cs="Times New Roman"/>
          <w:color w:val="0000FF"/>
        </w:rPr>
        <w:t xml:space="preserve">test if </w:t>
      </w:r>
      <w:proofErr w:type="spellStart"/>
      <w:r w:rsidR="00837CD9">
        <w:rPr>
          <w:rFonts w:eastAsia="Times New Roman" w:cs="Times New Roman"/>
          <w:color w:val="0000FF"/>
        </w:rPr>
        <w:t>vHPC</w:t>
      </w:r>
      <w:proofErr w:type="spellEnd"/>
      <w:r w:rsidR="00837CD9">
        <w:rPr>
          <w:rFonts w:eastAsia="Times New Roman" w:cs="Times New Roman"/>
          <w:color w:val="0000FF"/>
        </w:rPr>
        <w:t xml:space="preserve"> evoked </w:t>
      </w:r>
      <w:proofErr w:type="spellStart"/>
      <w:r w:rsidR="003F4200" w:rsidRPr="00576CDF">
        <w:rPr>
          <w:rFonts w:eastAsia="Times New Roman" w:cs="Times New Roman"/>
          <w:color w:val="0000FF"/>
        </w:rPr>
        <w:t>disynaptic</w:t>
      </w:r>
      <w:proofErr w:type="spellEnd"/>
      <w:r w:rsidR="003F4200" w:rsidRPr="00576CDF">
        <w:rPr>
          <w:rFonts w:eastAsia="Times New Roman" w:cs="Times New Roman"/>
          <w:color w:val="0000FF"/>
        </w:rPr>
        <w:t xml:space="preserve"> inhibition </w:t>
      </w:r>
      <w:r w:rsidR="00837CD9">
        <w:rPr>
          <w:rFonts w:eastAsia="Times New Roman" w:cs="Times New Roman"/>
          <w:color w:val="0000FF"/>
        </w:rPr>
        <w:t xml:space="preserve">is mediated by </w:t>
      </w:r>
      <w:r w:rsidR="003F4200" w:rsidRPr="00576CDF">
        <w:rPr>
          <w:rFonts w:eastAsia="Times New Roman" w:cs="Times New Roman"/>
          <w:color w:val="0000FF"/>
        </w:rPr>
        <w:t>PV-interneurons</w:t>
      </w:r>
      <w:r w:rsidR="00C575B2">
        <w:rPr>
          <w:rFonts w:eastAsia="Times New Roman" w:cs="Times New Roman"/>
          <w:color w:val="0000FF"/>
        </w:rPr>
        <w:t>,</w:t>
      </w:r>
      <w:r w:rsidR="003F4200" w:rsidRPr="00576CDF">
        <w:rPr>
          <w:rFonts w:eastAsia="Times New Roman" w:cs="Times New Roman"/>
          <w:color w:val="0000FF"/>
        </w:rPr>
        <w:t xml:space="preserve"> we used an </w:t>
      </w:r>
      <w:proofErr w:type="spellStart"/>
      <w:r w:rsidR="003F4200" w:rsidRPr="00AD2793">
        <w:rPr>
          <w:rStyle w:val="Emphasis"/>
          <w:rFonts w:eastAsia="Times New Roman" w:cs="Times New Roman"/>
          <w:i w:val="0"/>
          <w:color w:val="0000FF"/>
        </w:rPr>
        <w:t>ivermectin</w:t>
      </w:r>
      <w:proofErr w:type="spellEnd"/>
      <w:r w:rsidR="003F4200" w:rsidRPr="00576CDF">
        <w:rPr>
          <w:rStyle w:val="st"/>
          <w:rFonts w:eastAsia="Times New Roman" w:cs="Times New Roman"/>
          <w:color w:val="0000FF"/>
        </w:rPr>
        <w:t xml:space="preserve">-gated </w:t>
      </w:r>
      <w:r w:rsidR="003F4200" w:rsidRPr="00576CDF">
        <w:rPr>
          <w:rStyle w:val="st"/>
          <w:rFonts w:eastAsia="Times New Roman" w:cs="Times New Roman"/>
          <w:color w:val="0000FF"/>
        </w:rPr>
        <w:lastRenderedPageBreak/>
        <w:t>Cl− channel</w:t>
      </w:r>
      <w:r w:rsidR="003F4200" w:rsidRPr="00576CDF">
        <w:rPr>
          <w:rStyle w:val="st"/>
          <w:rFonts w:eastAsia="Times New Roman" w:cs="Times New Roman"/>
          <w:i/>
          <w:color w:val="0000FF"/>
        </w:rPr>
        <w:t xml:space="preserve"> </w:t>
      </w:r>
      <w:r w:rsidR="003F4200" w:rsidRPr="001F08CD">
        <w:rPr>
          <w:rStyle w:val="Emphasis"/>
          <w:rFonts w:eastAsia="Times New Roman" w:cs="Times New Roman"/>
          <w:i w:val="0"/>
          <w:color w:val="0000FF"/>
        </w:rPr>
        <w:t>system</w:t>
      </w:r>
      <w:r w:rsidR="003F4200" w:rsidRPr="00576CDF">
        <w:rPr>
          <w:rStyle w:val="st"/>
          <w:rFonts w:eastAsia="Times New Roman" w:cs="Times New Roman"/>
          <w:color w:val="0000FF"/>
        </w:rPr>
        <w:t xml:space="preserve"> </w:t>
      </w:r>
      <w:r w:rsidR="003F4200" w:rsidRPr="00576CDF">
        <w:rPr>
          <w:rFonts w:eastAsia="Times New Roman" w:cs="Times New Roman"/>
          <w:color w:val="0000FF"/>
        </w:rPr>
        <w:t>that allowed silencing of PV cells</w:t>
      </w:r>
      <w:r w:rsidR="00C575B2">
        <w:rPr>
          <w:rFonts w:eastAsia="Times New Roman" w:cs="Times New Roman"/>
          <w:color w:val="0000FF"/>
        </w:rPr>
        <w:t xml:space="preserve"> while optically recruiting hippocampal inputs</w:t>
      </w:r>
      <w:r w:rsidR="00235025" w:rsidRPr="00235025">
        <w:t xml:space="preserve"> </w:t>
      </w:r>
      <w:r w:rsidR="006609C4">
        <w:fldChar w:fldCharType="begin">
          <w:fldData xml:space="preserve">PEVuZE5vdGU+PENpdGU+PEF1dGhvcj5MZXJjaG5lcjwvQXV0aG9yPjxZZWFyPjIwMDc8L1llYXI+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</w:fldData>
        </w:fldChar>
      </w:r>
      <w:r w:rsidR="0079191B">
        <w:instrText xml:space="preserve"> ADDIN EN.CITE </w:instrText>
      </w:r>
      <w:r w:rsidR="0079191B">
        <w:fldChar w:fldCharType="begin">
          <w:fldData xml:space="preserve">PEVuZE5vdGU+PENpdGU+PEF1dGhvcj5MZXJjaG5lcjwvQXV0aG9yPjxZZWFyPjIwMDc8L1llYXI+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</w:fldData>
        </w:fldChar>
      </w:r>
      <w:r w:rsidR="0079191B">
        <w:instrText xml:space="preserve"> ADDIN EN.CITE.DATA </w:instrText>
      </w:r>
      <w:r w:rsidR="0079191B">
        <w:fldChar w:fldCharType="end"/>
      </w:r>
      <w:r w:rsidR="006609C4">
        <w:fldChar w:fldCharType="separate"/>
      </w:r>
      <w:r w:rsidR="0079191B" w:rsidRPr="0079191B">
        <w:rPr>
          <w:noProof/>
          <w:vertAlign w:val="superscript"/>
        </w:rPr>
        <w:t>18,19</w:t>
      </w:r>
      <w:r w:rsidR="006609C4">
        <w:fldChar w:fldCharType="end"/>
      </w:r>
      <w:r w:rsidR="00C575B2">
        <w:rPr>
          <w:rFonts w:eastAsia="Times New Roman" w:cs="Times New Roman"/>
          <w:color w:val="0000FF"/>
        </w:rPr>
        <w:t>.</w:t>
      </w:r>
      <w:r w:rsidR="003F4200" w:rsidRPr="00576CDF">
        <w:rPr>
          <w:rFonts w:eastAsia="Times New Roman" w:cs="Times New Roman"/>
          <w:color w:val="0000FF"/>
        </w:rPr>
        <w:t xml:space="preserve"> The </w:t>
      </w:r>
      <w:proofErr w:type="spellStart"/>
      <w:r w:rsidR="003F4200" w:rsidRPr="00576CDF">
        <w:rPr>
          <w:rFonts w:eastAsia="Times New Roman" w:cs="Times New Roman"/>
          <w:color w:val="0000FF"/>
        </w:rPr>
        <w:t>ivermectin</w:t>
      </w:r>
      <w:proofErr w:type="spellEnd"/>
      <w:r w:rsidR="003F4200" w:rsidRPr="00576CDF">
        <w:rPr>
          <w:rFonts w:eastAsia="Times New Roman" w:cs="Times New Roman"/>
          <w:color w:val="0000FF"/>
        </w:rPr>
        <w:t xml:space="preserve"> receptor was expressed in PV-interneurons while ChR2 was expressed in the </w:t>
      </w:r>
      <w:proofErr w:type="spellStart"/>
      <w:r w:rsidR="003F4200" w:rsidRPr="00576CDF">
        <w:rPr>
          <w:rFonts w:eastAsia="Times New Roman" w:cs="Times New Roman"/>
          <w:color w:val="0000FF"/>
        </w:rPr>
        <w:t>vHPC</w:t>
      </w:r>
      <w:proofErr w:type="spellEnd"/>
      <w:r w:rsidR="003F4200" w:rsidRPr="00576CDF">
        <w:rPr>
          <w:rFonts w:eastAsia="Times New Roman" w:cs="Times New Roman"/>
          <w:color w:val="0000FF"/>
        </w:rPr>
        <w:t xml:space="preserve"> (Fig. 2</w:t>
      </w:r>
      <w:r w:rsidR="003E0F6D">
        <w:rPr>
          <w:rFonts w:eastAsia="Times New Roman" w:cs="Times New Roman"/>
          <w:color w:val="0000FF"/>
        </w:rPr>
        <w:t>j</w:t>
      </w:r>
      <w:r w:rsidR="003F4200" w:rsidRPr="00576CDF">
        <w:rPr>
          <w:rFonts w:eastAsia="Times New Roman" w:cs="Times New Roman"/>
          <w:color w:val="0000FF"/>
        </w:rPr>
        <w:t xml:space="preserve">). </w:t>
      </w:r>
      <w:r w:rsidR="002D3F77">
        <w:rPr>
          <w:rFonts w:eastAsia="Times New Roman" w:cs="Times New Roman"/>
          <w:color w:val="0000FF"/>
        </w:rPr>
        <w:t xml:space="preserve"> </w:t>
      </w:r>
      <w:ins w:id="97" w:author="Microsoft Office User" w:date="2016-07-14T13:08:00Z">
        <w:r w:rsidR="00AD2793">
          <w:rPr>
            <w:rFonts w:eastAsia="Times New Roman" w:cs="Times New Roman"/>
            <w:color w:val="0000FF"/>
          </w:rPr>
          <w:t xml:space="preserve">Reduced </w:t>
        </w:r>
      </w:ins>
      <w:ins w:id="98" w:author="Microsoft Office User" w:date="2016-07-14T13:09:00Z">
        <w:r w:rsidR="00AD2793">
          <w:rPr>
            <w:rFonts w:eastAsia="Times New Roman" w:cs="Times New Roman"/>
            <w:color w:val="0000FF"/>
          </w:rPr>
          <w:t xml:space="preserve">activity of </w:t>
        </w:r>
        <w:proofErr w:type="spellStart"/>
        <w:r w:rsidR="00AD2793">
          <w:rPr>
            <w:rFonts w:eastAsia="Times New Roman" w:cs="Times New Roman"/>
            <w:color w:val="0000FF"/>
          </w:rPr>
          <w:t>ivermectin</w:t>
        </w:r>
        <w:proofErr w:type="spellEnd"/>
        <w:r w:rsidR="00AD2793">
          <w:rPr>
            <w:rFonts w:eastAsia="Times New Roman" w:cs="Times New Roman"/>
            <w:color w:val="0000FF"/>
          </w:rPr>
          <w:t xml:space="preserve">-infected PV-cells was confirmed by a failure to intrinsically induce spiking in the presence of </w:t>
        </w:r>
        <w:proofErr w:type="spellStart"/>
        <w:r w:rsidR="00AD2793">
          <w:rPr>
            <w:rFonts w:eastAsia="Times New Roman" w:cs="Times New Roman"/>
            <w:color w:val="0000FF"/>
          </w:rPr>
          <w:t>ivemectin</w:t>
        </w:r>
        <w:proofErr w:type="spellEnd"/>
        <w:r w:rsidR="00AD2793">
          <w:rPr>
            <w:rFonts w:eastAsia="Times New Roman" w:cs="Times New Roman"/>
            <w:color w:val="0000FF"/>
          </w:rPr>
          <w:t xml:space="preserve"> (Fig. 2k, top). </w:t>
        </w:r>
      </w:ins>
      <w:r w:rsidR="00357A6D">
        <w:rPr>
          <w:rFonts w:eastAsia="Times New Roman" w:cs="Times New Roman"/>
          <w:color w:val="0000FF"/>
        </w:rPr>
        <w:t>A</w:t>
      </w:r>
      <w:r w:rsidR="00F92AA1">
        <w:rPr>
          <w:rFonts w:eastAsia="Times New Roman" w:cs="Times New Roman"/>
          <w:color w:val="0000FF"/>
        </w:rPr>
        <w:t xml:space="preserve">s </w:t>
      </w:r>
      <w:r w:rsidR="002D3F77">
        <w:rPr>
          <w:rFonts w:eastAsia="Times New Roman" w:cs="Times New Roman"/>
          <w:color w:val="0000FF"/>
        </w:rPr>
        <w:t>shown above,</w:t>
      </w:r>
      <w:r w:rsidR="00F92AA1">
        <w:rPr>
          <w:rFonts w:eastAsia="Times New Roman" w:cs="Times New Roman"/>
          <w:color w:val="0000FF"/>
        </w:rPr>
        <w:t xml:space="preserve"> a</w:t>
      </w:r>
      <w:r w:rsidR="00357A6D">
        <w:rPr>
          <w:rFonts w:eastAsia="Times New Roman" w:cs="Times New Roman"/>
          <w:color w:val="0000FF"/>
        </w:rPr>
        <w:t xml:space="preserve">ctivation of </w:t>
      </w:r>
      <w:proofErr w:type="spellStart"/>
      <w:r w:rsidR="00357A6D">
        <w:rPr>
          <w:rFonts w:eastAsia="Times New Roman" w:cs="Times New Roman"/>
          <w:color w:val="0000FF"/>
        </w:rPr>
        <w:t>vHPC</w:t>
      </w:r>
      <w:proofErr w:type="spellEnd"/>
      <w:r w:rsidR="00357A6D">
        <w:rPr>
          <w:rFonts w:eastAsia="Times New Roman" w:cs="Times New Roman"/>
          <w:color w:val="0000FF"/>
        </w:rPr>
        <w:t xml:space="preserve"> input to IL </w:t>
      </w:r>
      <w:r w:rsidR="00D15196">
        <w:rPr>
          <w:rFonts w:eastAsia="Times New Roman" w:cs="Times New Roman"/>
          <w:color w:val="0000FF"/>
        </w:rPr>
        <w:t>pyramidal</w:t>
      </w:r>
      <w:r w:rsidR="00357A6D">
        <w:rPr>
          <w:rFonts w:eastAsia="Times New Roman" w:cs="Times New Roman"/>
          <w:color w:val="0000FF"/>
        </w:rPr>
        <w:t xml:space="preserve"> neurons evoke</w:t>
      </w:r>
      <w:r w:rsidR="00F92AA1">
        <w:rPr>
          <w:rFonts w:eastAsia="Times New Roman" w:cs="Times New Roman"/>
          <w:color w:val="0000FF"/>
        </w:rPr>
        <w:t>d</w:t>
      </w:r>
      <w:r w:rsidR="00357A6D">
        <w:rPr>
          <w:rFonts w:eastAsia="Times New Roman" w:cs="Times New Roman"/>
          <w:color w:val="0000FF"/>
        </w:rPr>
        <w:t xml:space="preserve"> </w:t>
      </w:r>
      <w:proofErr w:type="spellStart"/>
      <w:r w:rsidR="00357A6D">
        <w:rPr>
          <w:rFonts w:eastAsia="Times New Roman" w:cs="Times New Roman"/>
          <w:color w:val="0000FF"/>
        </w:rPr>
        <w:t>disynaptic</w:t>
      </w:r>
      <w:proofErr w:type="spellEnd"/>
      <w:r w:rsidR="00357A6D">
        <w:rPr>
          <w:rFonts w:eastAsia="Times New Roman" w:cs="Times New Roman"/>
          <w:color w:val="0000FF"/>
        </w:rPr>
        <w:t xml:space="preserve"> IPSC </w:t>
      </w:r>
      <w:ins w:id="99" w:author="Roger Marek" w:date="2016-07-12T11:08:00Z">
        <w:r w:rsidR="003C0DF9">
          <w:rPr>
            <w:rFonts w:eastAsia="Times New Roman" w:cs="Times New Roman"/>
            <w:color w:val="0000FF"/>
          </w:rPr>
          <w:t xml:space="preserve">in L2/3 </w:t>
        </w:r>
      </w:ins>
      <w:r w:rsidR="00D15196">
        <w:rPr>
          <w:rFonts w:eastAsia="Times New Roman" w:cs="Times New Roman"/>
          <w:color w:val="0000FF"/>
        </w:rPr>
        <w:t>pyramidal</w:t>
      </w:r>
      <w:ins w:id="100" w:author="Roger Marek" w:date="2016-07-12T11:08:00Z">
        <w:r w:rsidR="003C0DF9">
          <w:rPr>
            <w:rFonts w:eastAsia="Times New Roman" w:cs="Times New Roman"/>
            <w:color w:val="0000FF"/>
          </w:rPr>
          <w:t xml:space="preserve"> cells </w:t>
        </w:r>
      </w:ins>
      <w:r w:rsidR="00357A6D">
        <w:rPr>
          <w:rFonts w:eastAsia="Times New Roman" w:cs="Times New Roman"/>
          <w:color w:val="0000FF"/>
        </w:rPr>
        <w:t>with fast and slow components</w:t>
      </w:r>
      <w:ins w:id="101" w:author="Roger Marek" w:date="2016-06-28T10:24:00Z">
        <w:r w:rsidR="00565A14">
          <w:rPr>
            <w:rFonts w:eastAsia="Times New Roman" w:cs="Times New Roman"/>
            <w:color w:val="0000FF"/>
          </w:rPr>
          <w:t xml:space="preserve"> (Fig. 2k, black trace)</w:t>
        </w:r>
      </w:ins>
      <w:r w:rsidR="002D3F77">
        <w:rPr>
          <w:rFonts w:eastAsia="Times New Roman" w:cs="Times New Roman"/>
          <w:color w:val="0000FF"/>
        </w:rPr>
        <w:t>.</w:t>
      </w:r>
      <w:ins w:id="102" w:author="Roger Marek" w:date="2016-06-28T10:24:00Z">
        <w:r w:rsidR="00565A14">
          <w:rPr>
            <w:rFonts w:eastAsia="Times New Roman" w:cs="Times New Roman"/>
            <w:color w:val="0000FF"/>
          </w:rPr>
          <w:t xml:space="preserve"> However,</w:t>
        </w:r>
      </w:ins>
      <w:del w:id="103" w:author="Roger Marek" w:date="2016-06-28T10:24:00Z">
        <w:r w:rsidR="002D3F77" w:rsidDel="00565A14">
          <w:rPr>
            <w:rFonts w:eastAsia="Times New Roman" w:cs="Times New Roman"/>
            <w:color w:val="0000FF"/>
          </w:rPr>
          <w:delText xml:space="preserve"> </w:delText>
        </w:r>
      </w:del>
      <w:r w:rsidR="002D3F77">
        <w:rPr>
          <w:rFonts w:eastAsia="Times New Roman" w:cs="Times New Roman"/>
          <w:color w:val="0000FF"/>
        </w:rPr>
        <w:t xml:space="preserve"> </w:t>
      </w:r>
      <w:ins w:id="104" w:author="Roger Marek" w:date="2016-06-28T10:24:00Z">
        <w:r w:rsidR="00565A14">
          <w:rPr>
            <w:rFonts w:eastAsia="Times New Roman" w:cs="Times New Roman"/>
            <w:color w:val="0000FF"/>
          </w:rPr>
          <w:t>a</w:t>
        </w:r>
      </w:ins>
      <w:del w:id="105" w:author="Roger Marek" w:date="2016-06-28T10:24:00Z">
        <w:r w:rsidR="002D3F77" w:rsidDel="00565A14">
          <w:rPr>
            <w:rFonts w:eastAsia="Times New Roman" w:cs="Times New Roman"/>
            <w:color w:val="0000FF"/>
          </w:rPr>
          <w:delText>A</w:delText>
        </w:r>
      </w:del>
      <w:r w:rsidR="002D3F77">
        <w:rPr>
          <w:rFonts w:eastAsia="Times New Roman" w:cs="Times New Roman"/>
          <w:color w:val="0000FF"/>
        </w:rPr>
        <w:t xml:space="preserve">pplication of </w:t>
      </w:r>
      <w:proofErr w:type="spellStart"/>
      <w:r w:rsidR="002D3F77">
        <w:rPr>
          <w:rFonts w:eastAsia="Times New Roman" w:cs="Times New Roman"/>
          <w:color w:val="0000FF"/>
        </w:rPr>
        <w:t>ivermectin</w:t>
      </w:r>
      <w:proofErr w:type="spellEnd"/>
      <w:r w:rsidR="002D3F77">
        <w:rPr>
          <w:rFonts w:eastAsia="Times New Roman" w:cs="Times New Roman"/>
          <w:color w:val="0000FF"/>
        </w:rPr>
        <w:t xml:space="preserve"> to silence PV-interneurons abolished the</w:t>
      </w:r>
      <w:del w:id="106" w:author="Roger Marek" w:date="2016-06-28T10:25:00Z">
        <w:r w:rsidR="002D3F77" w:rsidDel="00565A14">
          <w:rPr>
            <w:rFonts w:eastAsia="Times New Roman" w:cs="Times New Roman"/>
            <w:color w:val="0000FF"/>
          </w:rPr>
          <w:delText xml:space="preserve"> </w:delText>
        </w:r>
      </w:del>
      <w:r w:rsidR="00F92AA1">
        <w:rPr>
          <w:rFonts w:eastAsia="Times New Roman" w:cs="Times New Roman"/>
          <w:color w:val="0000FF"/>
        </w:rPr>
        <w:t xml:space="preserve"> slow component </w:t>
      </w:r>
      <w:r w:rsidR="002D3F77">
        <w:rPr>
          <w:rFonts w:eastAsia="Times New Roman" w:cs="Times New Roman"/>
          <w:color w:val="0000FF"/>
        </w:rPr>
        <w:t>(</w:t>
      </w:r>
      <w:r w:rsidR="00D7000C">
        <w:rPr>
          <w:rFonts w:eastAsia="Times New Roman" w:cs="Times New Roman"/>
          <w:color w:val="0000FF"/>
        </w:rPr>
        <w:t>3/3</w:t>
      </w:r>
      <w:del w:id="107" w:author="Roger Marek" w:date="2016-06-28T10:25:00Z">
        <w:r w:rsidR="00D7000C" w:rsidDel="00565A14">
          <w:rPr>
            <w:rFonts w:eastAsia="Times New Roman" w:cs="Times New Roman"/>
            <w:color w:val="0000FF"/>
          </w:rPr>
          <w:delText xml:space="preserve"> </w:delText>
        </w:r>
        <w:r w:rsidR="002D3F77" w:rsidDel="00565A14">
          <w:rPr>
            <w:rFonts w:eastAsia="Times New Roman" w:cs="Times New Roman"/>
            <w:color w:val="0000FF"/>
          </w:rPr>
          <w:delText xml:space="preserve">; </w:delText>
        </w:r>
        <w:r w:rsidR="003E0F6D" w:rsidDel="00565A14">
          <w:rPr>
            <w:rFonts w:eastAsia="Times New Roman" w:cs="Times New Roman"/>
            <w:color w:val="0000FF"/>
          </w:rPr>
          <w:delText>Fig. 2k, cell 1 and 2</w:delText>
        </w:r>
      </w:del>
      <w:r w:rsidR="003E0F6D">
        <w:rPr>
          <w:rFonts w:eastAsia="Times New Roman" w:cs="Times New Roman"/>
          <w:color w:val="0000FF"/>
        </w:rPr>
        <w:t>)</w:t>
      </w:r>
      <w:r w:rsidR="00D7000C">
        <w:rPr>
          <w:rFonts w:eastAsia="Times New Roman" w:cs="Times New Roman"/>
          <w:color w:val="0000FF"/>
        </w:rPr>
        <w:t xml:space="preserve"> </w:t>
      </w:r>
      <w:r w:rsidR="002D3F77">
        <w:rPr>
          <w:rFonts w:eastAsia="Times New Roman" w:cs="Times New Roman"/>
          <w:color w:val="0000FF"/>
        </w:rPr>
        <w:t>while</w:t>
      </w:r>
      <w:r w:rsidR="00D7000C">
        <w:rPr>
          <w:rFonts w:eastAsia="Times New Roman" w:cs="Times New Roman"/>
          <w:color w:val="0000FF"/>
        </w:rPr>
        <w:t xml:space="preserve"> the fast IPSC </w:t>
      </w:r>
      <w:r w:rsidR="002D3F77">
        <w:rPr>
          <w:rFonts w:eastAsia="Times New Roman" w:cs="Times New Roman"/>
          <w:color w:val="0000FF"/>
        </w:rPr>
        <w:t>was</w:t>
      </w:r>
      <w:r w:rsidR="00D7000C">
        <w:rPr>
          <w:rFonts w:eastAsia="Times New Roman" w:cs="Times New Roman"/>
          <w:color w:val="0000FF"/>
        </w:rPr>
        <w:t xml:space="preserve"> blocked in 1/3 recordings</w:t>
      </w:r>
      <w:r w:rsidR="003E0F6D">
        <w:rPr>
          <w:rFonts w:eastAsia="Times New Roman" w:cs="Times New Roman"/>
          <w:color w:val="0000FF"/>
        </w:rPr>
        <w:t xml:space="preserve"> (Fig. 2k</w:t>
      </w:r>
      <w:ins w:id="108" w:author="Roger Marek" w:date="2016-07-12T11:10:00Z">
        <w:r w:rsidR="0080405B">
          <w:rPr>
            <w:rFonts w:eastAsia="Times New Roman" w:cs="Times New Roman"/>
            <w:color w:val="0000FF"/>
          </w:rPr>
          <w:t>, purple trace</w:t>
        </w:r>
      </w:ins>
      <w:del w:id="109" w:author="Roger Marek" w:date="2016-06-28T10:25:00Z">
        <w:r w:rsidR="003E0F6D" w:rsidDel="00565A14">
          <w:rPr>
            <w:rFonts w:eastAsia="Times New Roman" w:cs="Times New Roman"/>
            <w:color w:val="0000FF"/>
          </w:rPr>
          <w:delText>, cell 2</w:delText>
        </w:r>
      </w:del>
      <w:r w:rsidR="003E0F6D">
        <w:rPr>
          <w:rFonts w:eastAsia="Times New Roman" w:cs="Times New Roman"/>
          <w:color w:val="0000FF"/>
        </w:rPr>
        <w:t>)</w:t>
      </w:r>
      <w:ins w:id="110" w:author="Roger Marek" w:date="2016-06-28T10:25:00Z">
        <w:r w:rsidR="00565A14">
          <w:rPr>
            <w:rFonts w:eastAsia="Times New Roman" w:cs="Times New Roman"/>
            <w:color w:val="0000FF"/>
          </w:rPr>
          <w:t>,</w:t>
        </w:r>
      </w:ins>
      <w:r w:rsidR="003F4200" w:rsidRPr="00576CDF">
        <w:rPr>
          <w:rFonts w:eastAsia="Times New Roman" w:cs="Times New Roman"/>
          <w:color w:val="0000FF"/>
        </w:rPr>
        <w:t xml:space="preserve"> confirming that PV cells in the IL mediate HPC-driven feed-forward inhibition onto </w:t>
      </w:r>
      <w:del w:id="111" w:author="Roger Marek" w:date="2016-06-28T10:25:00Z">
        <w:r w:rsidR="003F4200" w:rsidRPr="00576CDF" w:rsidDel="00565A14">
          <w:rPr>
            <w:rFonts w:eastAsia="Times New Roman" w:cs="Times New Roman"/>
            <w:color w:val="0000FF"/>
          </w:rPr>
          <w:delText xml:space="preserve">PCs </w:delText>
        </w:r>
      </w:del>
      <w:r w:rsidR="00D15196">
        <w:rPr>
          <w:rFonts w:eastAsia="Times New Roman" w:cs="Times New Roman"/>
          <w:color w:val="0000FF"/>
        </w:rPr>
        <w:t>pyramidal</w:t>
      </w:r>
      <w:ins w:id="112" w:author="Roger Marek" w:date="2016-06-28T10:25:00Z">
        <w:r w:rsidR="00565A14">
          <w:rPr>
            <w:rFonts w:eastAsia="Times New Roman" w:cs="Times New Roman"/>
            <w:color w:val="0000FF"/>
          </w:rPr>
          <w:t xml:space="preserve"> cells</w:t>
        </w:r>
      </w:ins>
      <w:del w:id="113" w:author="Roger Marek" w:date="2016-07-12T11:10:00Z">
        <w:r w:rsidR="003F4200" w:rsidRPr="00576CDF" w:rsidDel="0080405B">
          <w:rPr>
            <w:rFonts w:eastAsia="Times New Roman" w:cs="Times New Roman"/>
            <w:color w:val="0000FF"/>
          </w:rPr>
          <w:delText>(Fig. 2</w:delText>
        </w:r>
      </w:del>
      <w:del w:id="114" w:author="Roger Marek" w:date="2016-07-12T11:09:00Z">
        <w:r w:rsidR="003F4200" w:rsidRPr="00576CDF" w:rsidDel="0080405B">
          <w:rPr>
            <w:rFonts w:eastAsia="Times New Roman" w:cs="Times New Roman"/>
            <w:color w:val="0000FF"/>
          </w:rPr>
          <w:delText>l</w:delText>
        </w:r>
      </w:del>
      <w:del w:id="115" w:author="Roger Marek" w:date="2016-07-12T11:10:00Z">
        <w:r w:rsidR="003F4200" w:rsidRPr="00576CDF" w:rsidDel="0080405B">
          <w:rPr>
            <w:rFonts w:eastAsia="Times New Roman" w:cs="Times New Roman"/>
            <w:color w:val="0000FF"/>
          </w:rPr>
          <w:delText>)</w:delText>
        </w:r>
      </w:del>
      <w:r w:rsidR="003F4200" w:rsidRPr="00576CDF">
        <w:rPr>
          <w:rFonts w:eastAsia="Times New Roman" w:cs="Times New Roman"/>
          <w:color w:val="0000FF"/>
        </w:rPr>
        <w:t>.  Together</w:t>
      </w:r>
      <w:r w:rsidR="00357A6D">
        <w:rPr>
          <w:rFonts w:eastAsia="Times New Roman" w:cs="Times New Roman"/>
          <w:color w:val="0000FF"/>
        </w:rPr>
        <w:t>,</w:t>
      </w:r>
      <w:r w:rsidR="003F4200" w:rsidRPr="00576CDF">
        <w:rPr>
          <w:rFonts w:eastAsia="Times New Roman" w:cs="Times New Roman"/>
          <w:color w:val="0000FF"/>
        </w:rPr>
        <w:t xml:space="preserve"> these results show that </w:t>
      </w:r>
      <w:del w:id="116" w:author="Roger Marek" w:date="2016-07-13T14:51:00Z">
        <w:r w:rsidR="003F4200" w:rsidRPr="00576CDF" w:rsidDel="002F25C1">
          <w:rPr>
            <w:rFonts w:eastAsia="Times New Roman" w:cs="Times New Roman"/>
            <w:color w:val="0000FF"/>
          </w:rPr>
          <w:delText xml:space="preserve">vHPC </w:delText>
        </w:r>
        <w:r w:rsidR="00357A6D" w:rsidDel="002F25C1">
          <w:rPr>
            <w:rFonts w:eastAsia="Times New Roman" w:cs="Times New Roman"/>
            <w:color w:val="0000FF"/>
          </w:rPr>
          <w:delText xml:space="preserve">input </w:delText>
        </w:r>
        <w:r w:rsidR="003F4200" w:rsidRPr="00576CDF" w:rsidDel="002F25C1">
          <w:rPr>
            <w:rFonts w:eastAsia="Times New Roman" w:cs="Times New Roman"/>
            <w:color w:val="0000FF"/>
          </w:rPr>
          <w:delText xml:space="preserve">to the mPFC </w:delText>
        </w:r>
        <w:r w:rsidR="00C93EAF" w:rsidDel="002F25C1">
          <w:rPr>
            <w:rFonts w:eastAsia="Times New Roman" w:cs="Times New Roman"/>
            <w:color w:val="0000FF"/>
          </w:rPr>
          <w:delText>is segregated</w:delText>
        </w:r>
        <w:r w:rsidR="00A35C85" w:rsidDel="002F25C1">
          <w:rPr>
            <w:rFonts w:eastAsia="Times New Roman" w:cs="Times New Roman"/>
            <w:color w:val="0000FF"/>
          </w:rPr>
          <w:delText>,</w:delText>
        </w:r>
        <w:r w:rsidR="00C93EAF" w:rsidDel="002F25C1">
          <w:rPr>
            <w:rFonts w:eastAsia="Times New Roman" w:cs="Times New Roman"/>
            <w:color w:val="0000FF"/>
          </w:rPr>
          <w:delText xml:space="preserve"> with strong projec</w:delText>
        </w:r>
        <w:r w:rsidR="00A35C85" w:rsidDel="002F25C1">
          <w:rPr>
            <w:rFonts w:eastAsia="Times New Roman" w:cs="Times New Roman"/>
            <w:color w:val="0000FF"/>
          </w:rPr>
          <w:delText>t</w:delText>
        </w:r>
        <w:r w:rsidR="00C93EAF" w:rsidDel="002F25C1">
          <w:rPr>
            <w:rFonts w:eastAsia="Times New Roman" w:cs="Times New Roman"/>
            <w:color w:val="0000FF"/>
          </w:rPr>
          <w:delText>ion</w:delText>
        </w:r>
        <w:r w:rsidR="003F4200" w:rsidRPr="00576CDF" w:rsidDel="002F25C1">
          <w:rPr>
            <w:rFonts w:eastAsia="Times New Roman" w:cs="Times New Roman"/>
            <w:color w:val="0000FF"/>
          </w:rPr>
          <w:delText xml:space="preserve"> to the IL</w:delText>
        </w:r>
        <w:r w:rsidR="00235025" w:rsidDel="002F25C1">
          <w:rPr>
            <w:rFonts w:eastAsia="Times New Roman" w:cs="Times New Roman"/>
            <w:color w:val="0000FF"/>
          </w:rPr>
          <w:delText xml:space="preserve">, while input to </w:delText>
        </w:r>
        <w:r w:rsidR="003F4200" w:rsidRPr="00576CDF" w:rsidDel="002F25C1">
          <w:rPr>
            <w:rFonts w:eastAsia="Times New Roman" w:cs="Times New Roman"/>
            <w:color w:val="0000FF"/>
          </w:rPr>
          <w:delText xml:space="preserve">the PL </w:delText>
        </w:r>
        <w:r w:rsidR="00235025" w:rsidDel="002F25C1">
          <w:rPr>
            <w:rFonts w:eastAsia="Times New Roman" w:cs="Times New Roman"/>
            <w:color w:val="0000FF"/>
          </w:rPr>
          <w:delText xml:space="preserve">is </w:delText>
        </w:r>
      </w:del>
      <w:del w:id="117" w:author="Roger Marek" w:date="2016-07-07T13:45:00Z">
        <w:r w:rsidR="00235025" w:rsidDel="002A6291">
          <w:rPr>
            <w:rFonts w:eastAsia="Times New Roman" w:cs="Times New Roman"/>
            <w:color w:val="0000FF"/>
          </w:rPr>
          <w:delText>relatively</w:delText>
        </w:r>
        <w:r w:rsidR="00235025" w:rsidRPr="00576CDF" w:rsidDel="002A6291">
          <w:rPr>
            <w:rFonts w:eastAsia="Times New Roman" w:cs="Times New Roman"/>
            <w:color w:val="0000FF"/>
          </w:rPr>
          <w:delText xml:space="preserve"> </w:delText>
        </w:r>
        <w:r w:rsidR="003F4200" w:rsidRPr="00576CDF" w:rsidDel="002A6291">
          <w:rPr>
            <w:rFonts w:eastAsia="Times New Roman" w:cs="Times New Roman"/>
            <w:color w:val="0000FF"/>
          </w:rPr>
          <w:delText>sparse</w:delText>
        </w:r>
      </w:del>
      <w:del w:id="118" w:author="Roger Marek" w:date="2016-07-13T14:51:00Z">
        <w:r w:rsidR="00C93EAF" w:rsidDel="002F25C1">
          <w:rPr>
            <w:rFonts w:eastAsia="Times New Roman" w:cs="Times New Roman"/>
            <w:color w:val="0000FF"/>
          </w:rPr>
          <w:delText xml:space="preserve">. </w:delText>
        </w:r>
      </w:del>
      <w:del w:id="119" w:author="Roger Marek" w:date="2016-07-07T13:45:00Z">
        <w:r w:rsidR="00C93EAF" w:rsidDel="002A6291">
          <w:rPr>
            <w:rFonts w:eastAsia="Times New Roman" w:cs="Times New Roman"/>
            <w:color w:val="0000FF"/>
          </w:rPr>
          <w:delText xml:space="preserve"> </w:delText>
        </w:r>
      </w:del>
      <w:del w:id="120" w:author="Roger Marek" w:date="2016-07-13T14:51:00Z">
        <w:r w:rsidR="003F4200" w:rsidRPr="00576CDF" w:rsidDel="002F25C1">
          <w:rPr>
            <w:rFonts w:eastAsia="Times New Roman" w:cs="Times New Roman"/>
            <w:color w:val="0000FF"/>
          </w:rPr>
          <w:delText xml:space="preserve">This </w:delText>
        </w:r>
      </w:del>
      <w:proofErr w:type="spellStart"/>
      <w:r w:rsidR="003F4200" w:rsidRPr="00576CDF">
        <w:rPr>
          <w:rFonts w:eastAsia="Times New Roman" w:cs="Times New Roman"/>
          <w:color w:val="0000FF"/>
        </w:rPr>
        <w:t>vHPC</w:t>
      </w:r>
      <w:proofErr w:type="spellEnd"/>
      <w:r w:rsidR="003F4200" w:rsidRPr="00576CDF">
        <w:rPr>
          <w:rFonts w:eastAsia="Times New Roman" w:cs="Times New Roman"/>
          <w:color w:val="0000FF"/>
        </w:rPr>
        <w:t xml:space="preserve"> input to the IL </w:t>
      </w:r>
      <w:r w:rsidR="00C93EAF">
        <w:rPr>
          <w:rFonts w:eastAsia="Times New Roman" w:cs="Times New Roman"/>
          <w:color w:val="0000FF"/>
        </w:rPr>
        <w:t xml:space="preserve">innervates both </w:t>
      </w:r>
      <w:del w:id="121" w:author="Roger Marek" w:date="2016-06-28T16:28:00Z">
        <w:r w:rsidR="00C93EAF" w:rsidDel="00A57A45">
          <w:rPr>
            <w:rFonts w:eastAsia="Times New Roman" w:cs="Times New Roman"/>
            <w:color w:val="0000FF"/>
          </w:rPr>
          <w:delText xml:space="preserve">pyramidal </w:delText>
        </w:r>
      </w:del>
      <w:r w:rsidR="00D15196">
        <w:rPr>
          <w:rFonts w:eastAsia="Times New Roman" w:cs="Times New Roman"/>
          <w:color w:val="0000FF"/>
        </w:rPr>
        <w:t>pyramidal</w:t>
      </w:r>
      <w:ins w:id="122" w:author="Roger Marek" w:date="2016-06-28T16:28:00Z">
        <w:r w:rsidR="00A57A45">
          <w:rPr>
            <w:rFonts w:eastAsia="Times New Roman" w:cs="Times New Roman"/>
            <w:color w:val="0000FF"/>
          </w:rPr>
          <w:t xml:space="preserve"> </w:t>
        </w:r>
      </w:ins>
      <w:r w:rsidR="00C93EAF">
        <w:rPr>
          <w:rFonts w:eastAsia="Times New Roman" w:cs="Times New Roman"/>
          <w:color w:val="0000FF"/>
        </w:rPr>
        <w:t xml:space="preserve">neurons and interneurons but is dominated by </w:t>
      </w:r>
      <w:ins w:id="123" w:author="Roger Marek" w:date="2016-07-07T13:45:00Z">
        <w:r w:rsidR="002A6291">
          <w:rPr>
            <w:rFonts w:eastAsia="Times New Roman" w:cs="Times New Roman"/>
            <w:color w:val="0000FF"/>
          </w:rPr>
          <w:t xml:space="preserve">the </w:t>
        </w:r>
      </w:ins>
      <w:r w:rsidR="00C93EAF">
        <w:rPr>
          <w:rFonts w:eastAsia="Times New Roman" w:cs="Times New Roman"/>
          <w:color w:val="0000FF"/>
        </w:rPr>
        <w:t xml:space="preserve">input to </w:t>
      </w:r>
      <w:r w:rsidR="003F4200" w:rsidRPr="00576CDF">
        <w:rPr>
          <w:rFonts w:eastAsia="Times New Roman" w:cs="Times New Roman"/>
          <w:color w:val="0000FF"/>
        </w:rPr>
        <w:t>PV interneurons</w:t>
      </w:r>
      <w:r w:rsidR="004117C3" w:rsidRPr="00576CDF">
        <w:rPr>
          <w:rFonts w:eastAsia="Times New Roman" w:cs="Times New Roman"/>
          <w:color w:val="0000FF"/>
        </w:rPr>
        <w:t>,</w:t>
      </w:r>
      <w:r w:rsidR="003F4200" w:rsidRPr="00576CDF">
        <w:rPr>
          <w:rFonts w:eastAsia="Times New Roman" w:cs="Times New Roman"/>
          <w:color w:val="0000FF"/>
        </w:rPr>
        <w:t xml:space="preserve"> which drive large </w:t>
      </w:r>
      <w:proofErr w:type="spellStart"/>
      <w:r w:rsidR="003F4200" w:rsidRPr="00576CDF">
        <w:rPr>
          <w:rFonts w:eastAsia="Times New Roman" w:cs="Times New Roman"/>
          <w:color w:val="0000FF"/>
        </w:rPr>
        <w:t>disynaptic</w:t>
      </w:r>
      <w:proofErr w:type="spellEnd"/>
      <w:r w:rsidR="003F4200" w:rsidRPr="00576CDF">
        <w:rPr>
          <w:rFonts w:eastAsia="Times New Roman" w:cs="Times New Roman"/>
          <w:color w:val="0000FF"/>
        </w:rPr>
        <w:t xml:space="preserve"> inhibition of </w:t>
      </w:r>
      <w:del w:id="124" w:author="Roger Marek" w:date="2016-06-28T10:26:00Z">
        <w:r w:rsidR="003F4200" w:rsidRPr="00576CDF" w:rsidDel="00565A14">
          <w:rPr>
            <w:rFonts w:eastAsia="Times New Roman" w:cs="Times New Roman"/>
            <w:color w:val="0000FF"/>
          </w:rPr>
          <w:delText xml:space="preserve">PNs </w:delText>
        </w:r>
      </w:del>
      <w:r w:rsidR="00D15196">
        <w:rPr>
          <w:rFonts w:eastAsia="Times New Roman" w:cs="Times New Roman"/>
          <w:color w:val="0000FF"/>
        </w:rPr>
        <w:t>pyramidal</w:t>
      </w:r>
      <w:ins w:id="125" w:author="Roger Marek" w:date="2016-06-28T10:26:00Z">
        <w:r w:rsidR="00565A14">
          <w:rPr>
            <w:rFonts w:eastAsia="Times New Roman" w:cs="Times New Roman"/>
            <w:color w:val="0000FF"/>
          </w:rPr>
          <w:t xml:space="preserve"> neurons</w:t>
        </w:r>
        <w:r w:rsidR="00565A14" w:rsidRPr="00576CDF">
          <w:rPr>
            <w:rFonts w:eastAsia="Times New Roman" w:cs="Times New Roman"/>
            <w:color w:val="0000FF"/>
          </w:rPr>
          <w:t xml:space="preserve"> </w:t>
        </w:r>
      </w:ins>
      <w:r w:rsidR="003F4200" w:rsidRPr="00576CDF">
        <w:rPr>
          <w:rFonts w:eastAsia="Times New Roman" w:cs="Times New Roman"/>
          <w:color w:val="0000FF"/>
        </w:rPr>
        <w:t>in the IL</w:t>
      </w:r>
      <w:ins w:id="126" w:author="Roger Marek" w:date="2016-07-13T14:51:00Z">
        <w:r w:rsidR="002F25C1">
          <w:rPr>
            <w:rFonts w:eastAsia="Times New Roman" w:cs="Times New Roman"/>
            <w:color w:val="0000FF"/>
          </w:rPr>
          <w:t xml:space="preserve"> to suppress spiking</w:t>
        </w:r>
      </w:ins>
      <w:r w:rsidR="00235025">
        <w:rPr>
          <w:rFonts w:eastAsia="Times New Roman" w:cs="Times New Roman"/>
          <w:color w:val="0000FF"/>
        </w:rPr>
        <w:t xml:space="preserve">. </w:t>
      </w:r>
    </w:p>
    <w:p w14:paraId="4E32E011" w14:textId="2AE42E8C" w:rsidR="00F53102" w:rsidRDefault="00F53102" w:rsidP="004D4487">
      <w:pPr>
        <w:spacing w:line="480" w:lineRule="auto"/>
        <w:ind w:firstLine="720"/>
        <w:jc w:val="both"/>
        <w:rPr>
          <w:rFonts w:cs="Times New Roman" w:hint="eastAsia"/>
          <w:lang w:eastAsia="zh-CN"/>
        </w:rPr>
      </w:pPr>
      <w:r>
        <w:rPr>
          <w:rFonts w:eastAsia="Times New Roman" w:cs="Times New Roman"/>
        </w:rPr>
        <w:t>Considerable work has revealed that IL neurons are essential for</w:t>
      </w:r>
      <w:r w:rsidR="00634969">
        <w:rPr>
          <w:rFonts w:eastAsia="Times New Roman" w:cs="Times New Roman"/>
        </w:rPr>
        <w:t xml:space="preserve"> </w:t>
      </w:r>
      <w:r>
        <w:rPr>
          <w:rFonts w:eastAsia="Times New Roman" w:cs="Times New Roman"/>
        </w:rPr>
        <w:t>suppressing fear after extinction learning</w:t>
      </w:r>
      <w:ins w:id="127" w:author="Roger Marek" w:date="2016-07-13T12:46:00Z">
        <w:r w:rsidR="003510B4">
          <w:rPr>
            <w:rFonts w:eastAsia="Times New Roman" w:cs="Times New Roman"/>
          </w:rPr>
          <w:t xml:space="preserve">, which </w:t>
        </w:r>
      </w:ins>
      <w:del w:id="128" w:author="Roger Marek" w:date="2016-07-13T12:46:00Z">
        <w:r w:rsidR="009425EE" w:rsidDel="003510B4">
          <w:rPr>
            <w:rFonts w:eastAsia="Times New Roman" w:cs="Times New Roman"/>
          </w:rPr>
          <w:delText xml:space="preserve"> and </w:delText>
        </w:r>
        <w:r w:rsidR="00A35C85" w:rsidDel="003510B4">
          <w:rPr>
            <w:rFonts w:eastAsia="Times New Roman" w:cs="Times New Roman"/>
          </w:rPr>
          <w:delText xml:space="preserve">this action </w:delText>
        </w:r>
      </w:del>
      <w:r w:rsidR="009425EE">
        <w:rPr>
          <w:rFonts w:eastAsia="Times New Roman" w:cs="Times New Roman"/>
        </w:rPr>
        <w:t>is mediated by excitatory projections to the BLA</w:t>
      </w:r>
      <w:r w:rsidR="006609C4">
        <w:fldChar w:fldCharType="begin">
          <w:fldData xml:space="preserve">PEVuZE5vdGU+PENpdGU+PEF1dGhvcj5Eby1Nb250ZTwvQXV0aG9yPjxZZWFyPjIwMTU8L1llYXI+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</w:fldData>
        </w:fldChar>
      </w:r>
      <w:r w:rsidR="0079191B">
        <w:instrText xml:space="preserve"> ADDIN EN.CITE </w:instrText>
      </w:r>
      <w:r w:rsidR="0079191B">
        <w:fldChar w:fldCharType="begin">
          <w:fldData xml:space="preserve">PEVuZE5vdGU+PENpdGU+PEF1dGhvcj5Eby1Nb250ZTwvQXV0aG9yPjxZZWFyPjIwMTU8L1llYXI+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</w:fldData>
        </w:fldChar>
      </w:r>
      <w:r w:rsidR="0079191B">
        <w:instrText xml:space="preserve"> ADDIN EN.CITE.DATA </w:instrText>
      </w:r>
      <w:r w:rsidR="0079191B">
        <w:fldChar w:fldCharType="end"/>
      </w:r>
      <w:r w:rsidR="006609C4">
        <w:fldChar w:fldCharType="separate"/>
      </w:r>
      <w:r w:rsidR="0079191B" w:rsidRPr="0079191B">
        <w:rPr>
          <w:noProof/>
          <w:vertAlign w:val="superscript"/>
        </w:rPr>
        <w:t>20-22</w:t>
      </w:r>
      <w:r w:rsidR="006609C4">
        <w:fldChar w:fldCharType="end"/>
      </w:r>
      <w:r w:rsidR="00E33F1A">
        <w:t xml:space="preserve">, while the </w:t>
      </w:r>
      <w:proofErr w:type="spellStart"/>
      <w:r>
        <w:rPr>
          <w:rFonts w:eastAsia="Times New Roman" w:cs="Times New Roman"/>
        </w:rPr>
        <w:t>vHPC</w:t>
      </w:r>
      <w:proofErr w:type="spellEnd"/>
      <w:r>
        <w:rPr>
          <w:rFonts w:eastAsia="Times New Roman" w:cs="Times New Roman"/>
        </w:rPr>
        <w:t xml:space="preserve"> appear</w:t>
      </w:r>
      <w:r w:rsidR="00A35C85">
        <w:rPr>
          <w:rFonts w:eastAsia="Times New Roman" w:cs="Times New Roman"/>
        </w:rPr>
        <w:t>s</w:t>
      </w:r>
      <w:r>
        <w:rPr>
          <w:rFonts w:eastAsia="Times New Roman" w:cs="Times New Roman"/>
        </w:rPr>
        <w:t xml:space="preserve"> to limit fear suppression</w:t>
      </w:r>
      <w:r w:rsidR="00A35C85">
        <w:rPr>
          <w:rFonts w:eastAsia="Times New Roman" w:cs="Times New Roman"/>
        </w:rPr>
        <w:t>,</w:t>
      </w:r>
      <w:r>
        <w:rPr>
          <w:rFonts w:eastAsia="Times New Roman" w:cs="Times New Roman"/>
        </w:rPr>
        <w:t xml:space="preserve"> and promote</w:t>
      </w:r>
      <w:ins w:id="129" w:author="Roger Marek" w:date="2016-07-13T12:46:00Z">
        <w:r w:rsidR="003510B4">
          <w:rPr>
            <w:rFonts w:eastAsia="Times New Roman" w:cs="Times New Roman"/>
          </w:rPr>
          <w:t>s</w:t>
        </w:r>
      </w:ins>
      <w:r>
        <w:rPr>
          <w:rFonts w:eastAsia="Times New Roman" w:cs="Times New Roman"/>
        </w:rPr>
        <w:t xml:space="preserve"> fear relapse (</w:t>
      </w:r>
      <w:ins w:id="130" w:author="Roger Marek" w:date="2016-07-13T12:47:00Z">
        <w:r w:rsidR="003510B4">
          <w:rPr>
            <w:rFonts w:eastAsia="Times New Roman" w:cs="Times New Roman"/>
          </w:rPr>
          <w:t>i</w:t>
        </w:r>
      </w:ins>
      <w:del w:id="131" w:author="Roger Marek" w:date="2016-07-13T12:47:00Z">
        <w:r w:rsidDel="003510B4">
          <w:rPr>
            <w:rFonts w:eastAsia="Times New Roman" w:cs="Times New Roman"/>
          </w:rPr>
          <w:delText>e</w:delText>
        </w:r>
      </w:del>
      <w:r>
        <w:rPr>
          <w:rFonts w:eastAsia="Times New Roman" w:cs="Times New Roman"/>
        </w:rPr>
        <w:t>.</w:t>
      </w:r>
      <w:ins w:id="132" w:author="Roger Marek" w:date="2016-07-13T12:47:00Z">
        <w:r w:rsidR="003510B4">
          <w:rPr>
            <w:rFonts w:eastAsia="Times New Roman" w:cs="Times New Roman"/>
          </w:rPr>
          <w:t>e</w:t>
        </w:r>
      </w:ins>
      <w:r>
        <w:rPr>
          <w:rFonts w:eastAsia="Times New Roman" w:cs="Times New Roman"/>
        </w:rPr>
        <w:t>., “renewal”)</w:t>
      </w:r>
      <w:r w:rsidR="0025399A" w:rsidRPr="0025399A">
        <w:t xml:space="preserve"> </w:t>
      </w:r>
      <w:r w:rsidR="006609C4">
        <w:fldChar w:fldCharType="begin"/>
      </w:r>
      <w:r w:rsidR="0079191B">
        <w:instrText xml:space="preserve"> ADDIN EN.CITE &lt;EndNote&gt;&lt;Cite&gt;&lt;Author&gt;Hobin&lt;/Author&gt;&lt;Year&gt;2006&lt;/Year&gt;&lt;RecNum&gt;5674&lt;/RecNum&gt;&lt;DisplayText&gt;&lt;style face="superscript"&gt;23&lt;/style&gt;&lt;/DisplayText&gt;&lt;record&gt;&lt;rec-number&gt;5674&lt;/rec-number&gt;&lt;foreign-keys&gt;&lt;key app="EN" db-id="rxtdesfx40eepdet0e55wf2cdzdze5e9a5av" timestamp="1390357509"&gt;5674&lt;/key&gt;&lt;/foreign-keys&gt;&lt;ref-type name="Journal Article"&gt;17&lt;/ref-type&gt;&lt;contributors&gt;&lt;authors&gt;&lt;author&gt;Hobin, J. A.&lt;/author&gt;&lt;author&gt;Ji, J.&lt;/author&gt;&lt;author&gt;Maren, S.&lt;/author&gt;&lt;/authors&gt;&lt;/contributors&gt;&lt;auth-address&gt;Department of Psychology, University of Michigan, Ann Arbor, Michigan, USA.&lt;/auth-address&gt;&lt;titles&gt;&lt;title&gt;Ventral hippocampal muscimol disrupts context-specific fear memory retrieval after extinction in rats&lt;/title&gt;&lt;secondary-title&gt;Hippocampus&lt;/secondary-title&gt;&lt;alt-title&gt;Hippocampus&lt;/alt-title&gt;&lt;/titles&gt;&lt;periodical&gt;&lt;full-title&gt;Hippocampus&lt;/full-title&gt;&lt;abbr-1&gt;Hippocampus&lt;/abbr-1&gt;&lt;/periodical&gt;&lt;alt-periodical&gt;&lt;full-title&gt;Hippocampus&lt;/full-title&gt;&lt;abbr-1&gt;Hippocampus&lt;/abbr-1&gt;&lt;/alt-periodical&gt;&lt;pages&gt;174-82&lt;/pages&gt;&lt;volume&gt;16&lt;/volume&gt;&lt;number&gt;2&lt;/number&gt;&lt;keywords&gt;&lt;keyword&gt;Animals&lt;/keyword&gt;&lt;keyword&gt;Behavior, Animal/drug effects&lt;/keyword&gt;&lt;keyword&gt;Conditioning, Classical/drug effects&lt;/keyword&gt;&lt;keyword&gt;Data Interpretation, Statistical&lt;/keyword&gt;&lt;keyword&gt;Discrimination Learning/drug effects&lt;/keyword&gt;&lt;keyword&gt;Extinction, Psychological/*drug effects&lt;/keyword&gt;&lt;keyword&gt;Fear/*drug effects&lt;/keyword&gt;&lt;keyword&gt;GABA Agonists/*pharmacology&lt;/keyword&gt;&lt;keyword&gt;Hippocampus/*drug effects&lt;/keyword&gt;&lt;keyword&gt;Male&lt;/keyword&gt;&lt;keyword&gt;Memory/*drug effects&lt;/keyword&gt;&lt;keyword&gt;Mental Recall/*drug effects&lt;/keyword&gt;&lt;keyword&gt;Muscimol/*pharmacology&lt;/keyword&gt;&lt;keyword&gt;Rats&lt;/keyword&gt;&lt;keyword&gt;Rats, Long-Evans&lt;/keyword&gt;&lt;/keywords&gt;&lt;dates&gt;&lt;year&gt;2006&lt;/year&gt;&lt;/dates&gt;&lt;isbn&gt;1050-9631 (Print)&amp;#xD;1050-9631 (Linking)&lt;/isbn&gt;&lt;accession-num&gt;16358312&lt;/accession-num&gt;&lt;urls&gt;&lt;related-urls&gt;&lt;url&gt;http://www.ncbi.nlm.nih.gov/pubmed/16358312&lt;/url&gt;&lt;/related-urls&gt;&lt;/urls&gt;&lt;electronic-resource-num&gt;10.1002/hipo.20144&lt;/electronic-resource-num&gt;&lt;/record&gt;&lt;/Cite&gt;&lt;/EndNote&gt;</w:instrText>
      </w:r>
      <w:r w:rsidR="006609C4">
        <w:fldChar w:fldCharType="separate"/>
      </w:r>
      <w:r w:rsidR="0079191B" w:rsidRPr="0079191B">
        <w:rPr>
          <w:noProof/>
          <w:vertAlign w:val="superscript"/>
        </w:rPr>
        <w:t>23</w:t>
      </w:r>
      <w:r w:rsidR="006609C4">
        <w:fldChar w:fldCharType="end"/>
      </w:r>
      <w:r w:rsidR="00634969">
        <w:rPr>
          <w:rFonts w:eastAsia="Times New Roman" w:cs="Times New Roman"/>
        </w:rPr>
        <w:t>.</w:t>
      </w:r>
      <w:r w:rsidR="00634969" w:rsidRPr="000F2ED8">
        <w:rPr>
          <w:rFonts w:eastAsia="Times New Roman" w:cs="Times New Roman"/>
        </w:rPr>
        <w:t xml:space="preserve"> </w:t>
      </w:r>
      <w:r w:rsidR="00E33F1A">
        <w:rPr>
          <w:rFonts w:eastAsia="Times New Roman" w:cs="Times New Roman"/>
        </w:rPr>
        <w:t>In extinction</w:t>
      </w:r>
      <w:ins w:id="133" w:author="Roger Marek" w:date="2016-07-07T13:46:00Z">
        <w:r w:rsidR="00F017C3">
          <w:rPr>
            <w:rFonts w:eastAsia="Times New Roman" w:cs="Times New Roman"/>
          </w:rPr>
          <w:t>,</w:t>
        </w:r>
      </w:ins>
      <w:r w:rsidR="00E33F1A">
        <w:rPr>
          <w:rFonts w:eastAsia="Times New Roman" w:cs="Times New Roman"/>
        </w:rPr>
        <w:t xml:space="preserve"> </w:t>
      </w:r>
      <w:r w:rsidR="00C464E0">
        <w:rPr>
          <w:rFonts w:eastAsia="Times New Roman" w:cs="Times New Roman"/>
        </w:rPr>
        <w:t xml:space="preserve">IL mediated reduction of fear results from </w:t>
      </w:r>
      <w:ins w:id="134" w:author="Roger Marek" w:date="2016-07-13T12:47:00Z">
        <w:r w:rsidR="003510B4">
          <w:rPr>
            <w:rFonts w:eastAsia="Times New Roman" w:cs="Times New Roman"/>
          </w:rPr>
          <w:t xml:space="preserve">an </w:t>
        </w:r>
      </w:ins>
      <w:r w:rsidR="00C464E0">
        <w:rPr>
          <w:rFonts w:eastAsia="Times New Roman" w:cs="Times New Roman"/>
        </w:rPr>
        <w:t>excitatory projection from IL to the BLA</w:t>
      </w:r>
      <w:r w:rsidR="00E33F1A">
        <w:rPr>
          <w:rFonts w:eastAsia="Times New Roman" w:cs="Times New Roman"/>
        </w:rPr>
        <w:t xml:space="preserve"> </w:t>
      </w:r>
      <w:ins w:id="135" w:author="Roger Marek" w:date="2016-07-07T13:51:00Z">
        <w:r w:rsidR="00F017C3">
          <w:rPr>
            <w:rFonts w:eastAsia="Times New Roman" w:cs="Times New Roman"/>
          </w:rPr>
          <w:t>that</w:t>
        </w:r>
      </w:ins>
      <w:r w:rsidR="00E33F1A">
        <w:rPr>
          <w:rFonts w:eastAsia="Times New Roman" w:cs="Times New Roman"/>
        </w:rPr>
        <w:t xml:space="preserve"> </w:t>
      </w:r>
      <w:ins w:id="136" w:author="Roger Marek" w:date="2016-07-07T13:52:00Z">
        <w:r w:rsidR="00F017C3">
          <w:rPr>
            <w:rFonts w:eastAsia="Times New Roman" w:cs="Times New Roman"/>
          </w:rPr>
          <w:t xml:space="preserve">ultimately </w:t>
        </w:r>
      </w:ins>
      <w:r w:rsidR="00E33F1A">
        <w:rPr>
          <w:rFonts w:eastAsia="Times New Roman" w:cs="Times New Roman"/>
        </w:rPr>
        <w:t>reduc</w:t>
      </w:r>
      <w:ins w:id="137" w:author="Roger Marek" w:date="2016-07-07T13:49:00Z">
        <w:r w:rsidR="003510B4">
          <w:rPr>
            <w:rFonts w:eastAsia="Times New Roman" w:cs="Times New Roman"/>
          </w:rPr>
          <w:t>es</w:t>
        </w:r>
      </w:ins>
      <w:r w:rsidR="00E33F1A">
        <w:rPr>
          <w:rFonts w:eastAsia="Times New Roman" w:cs="Times New Roman"/>
        </w:rPr>
        <w:t xml:space="preserve"> output </w:t>
      </w:r>
      <w:ins w:id="138" w:author="Roger Marek" w:date="2016-07-07T13:49:00Z">
        <w:r w:rsidR="00F017C3">
          <w:rPr>
            <w:rFonts w:eastAsia="Times New Roman" w:cs="Times New Roman"/>
          </w:rPr>
          <w:t>from</w:t>
        </w:r>
      </w:ins>
      <w:del w:id="139" w:author="Roger Marek" w:date="2016-07-07T13:49:00Z">
        <w:r w:rsidR="00E33F1A" w:rsidDel="00F017C3">
          <w:rPr>
            <w:rFonts w:eastAsia="Times New Roman" w:cs="Times New Roman"/>
          </w:rPr>
          <w:delText>of</w:delText>
        </w:r>
      </w:del>
      <w:r w:rsidR="00E33F1A">
        <w:rPr>
          <w:rFonts w:eastAsia="Times New Roman" w:cs="Times New Roman"/>
        </w:rPr>
        <w:t xml:space="preserve"> the </w:t>
      </w:r>
      <w:ins w:id="140" w:author="Roger Marek" w:date="2016-07-07T13:49:00Z">
        <w:r w:rsidR="00F017C3">
          <w:rPr>
            <w:rFonts w:eastAsia="Times New Roman" w:cs="Times New Roman"/>
          </w:rPr>
          <w:t xml:space="preserve">central amygdala </w:t>
        </w:r>
      </w:ins>
      <w:del w:id="141" w:author="Roger Marek" w:date="2016-07-07T13:49:00Z">
        <w:r w:rsidR="00E33F1A" w:rsidDel="00F017C3">
          <w:rPr>
            <w:rFonts w:eastAsia="Times New Roman" w:cs="Times New Roman"/>
          </w:rPr>
          <w:delText>CeA</w:delText>
        </w:r>
      </w:del>
      <w:r w:rsidR="006609C4">
        <w:fldChar w:fldCharType="begin">
          <w:fldData xml:space="preserve">PEVuZE5vdGU+PENpdGU+PEF1dGhvcj5EdXZhcmNpPC9BdXRob3I+PFllYXI+MjAxNDwvWWVhcj48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=
</w:fldData>
        </w:fldChar>
      </w:r>
      <w:r w:rsidR="0079191B">
        <w:instrText xml:space="preserve"> ADDIN EN.CITE </w:instrText>
      </w:r>
      <w:r w:rsidR="0079191B">
        <w:fldChar w:fldCharType="begin">
          <w:fldData xml:space="preserve">PEVuZE5vdGU+PENpdGU+PEF1dGhvcj5EdXZhcmNpPC9BdXRob3I+PFllYXI+MjAxNDwvWWVhcj48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=
</w:fldData>
        </w:fldChar>
      </w:r>
      <w:r w:rsidR="0079191B">
        <w:instrText xml:space="preserve"> ADDIN EN.CITE.DATA </w:instrText>
      </w:r>
      <w:r w:rsidR="0079191B">
        <w:fldChar w:fldCharType="end"/>
      </w:r>
      <w:r w:rsidR="006609C4">
        <w:fldChar w:fldCharType="separate"/>
      </w:r>
      <w:r w:rsidR="0079191B" w:rsidRPr="0079191B">
        <w:rPr>
          <w:noProof/>
          <w:vertAlign w:val="superscript"/>
        </w:rPr>
        <w:t>21,24</w:t>
      </w:r>
      <w:r w:rsidR="006609C4">
        <w:fldChar w:fldCharType="end"/>
      </w:r>
      <w:r w:rsidR="00C464E0">
        <w:rPr>
          <w:rFonts w:eastAsia="Times New Roman" w:cs="Times New Roman"/>
        </w:rPr>
        <w:t xml:space="preserve">. Our results suggest that </w:t>
      </w:r>
      <w:proofErr w:type="spellStart"/>
      <w:r>
        <w:rPr>
          <w:rFonts w:eastAsia="Times New Roman" w:cs="Times New Roman"/>
        </w:rPr>
        <w:t>vHPC</w:t>
      </w:r>
      <w:proofErr w:type="spellEnd"/>
      <w:del w:id="142" w:author="Roger Marek" w:date="2016-07-13T12:48:00Z">
        <w:r w:rsidDel="003510B4">
          <w:rPr>
            <w:rFonts w:eastAsia="Times New Roman" w:cs="Times New Roman"/>
          </w:rPr>
          <w:delText>-</w:delText>
        </w:r>
      </w:del>
      <w:ins w:id="143" w:author="Roger Marek" w:date="2016-07-13T12:48:00Z">
        <w:r w:rsidR="003510B4" w:rsidRPr="003510B4">
          <w:rPr>
            <w:rFonts w:eastAsia="Times New Roman" w:cs="Times New Roman"/>
          </w:rPr>
          <w:t xml:space="preserve"> </w:t>
        </w:r>
        <w:r w:rsidR="003510B4">
          <w:rPr>
            <w:rFonts w:eastAsia="Times New Roman" w:cs="Times New Roman"/>
          </w:rPr>
          <w:t>relieves fear suppression and promotes fear relapse via feed-forward inhibition of IL principal neurons</w:t>
        </w:r>
      </w:ins>
      <w:del w:id="144" w:author="Roger Marek" w:date="2016-07-13T12:48:00Z">
        <w:r w:rsidDel="003510B4">
          <w:rPr>
            <w:rFonts w:eastAsia="Times New Roman" w:cs="Times New Roman"/>
          </w:rPr>
          <w:delText xml:space="preserve">mediated feed-forward inhibition of IL </w:delText>
        </w:r>
        <w:r w:rsidR="00D15196" w:rsidDel="003510B4">
          <w:rPr>
            <w:rFonts w:eastAsia="Times New Roman" w:cs="Times New Roman"/>
          </w:rPr>
          <w:delText>pyramidal</w:delText>
        </w:r>
        <w:r w:rsidR="00C464E0" w:rsidDel="003510B4">
          <w:rPr>
            <w:rFonts w:eastAsia="Times New Roman" w:cs="Times New Roman"/>
          </w:rPr>
          <w:delText xml:space="preserve"> neurons </w:delText>
        </w:r>
        <w:r w:rsidDel="003510B4">
          <w:rPr>
            <w:rFonts w:eastAsia="Times New Roman" w:cs="Times New Roman"/>
          </w:rPr>
          <w:delText>reduces the inhibitory influence of the IL on fear expression</w:delText>
        </w:r>
        <w:r w:rsidR="00093472" w:rsidDel="003510B4">
          <w:rPr>
            <w:rFonts w:eastAsia="Times New Roman" w:cs="Times New Roman"/>
          </w:rPr>
          <w:delText>,</w:delText>
        </w:r>
        <w:r w:rsidDel="003510B4">
          <w:rPr>
            <w:rFonts w:eastAsia="Times New Roman" w:cs="Times New Roman"/>
          </w:rPr>
          <w:delText xml:space="preserve"> and promotes fear relapse</w:delText>
        </w:r>
      </w:del>
      <w:r w:rsidR="00054AC6">
        <w:rPr>
          <w:rFonts w:eastAsia="Times New Roman" w:cs="Times New Roman"/>
        </w:rPr>
        <w:t xml:space="preserve">. </w:t>
      </w:r>
      <w:r w:rsidR="00634969">
        <w:rPr>
          <w:rFonts w:eastAsia="Times New Roman" w:cs="Times New Roman"/>
        </w:rPr>
        <w:t xml:space="preserve">To examine this hypothesis, we </w:t>
      </w:r>
      <w:r w:rsidR="00634969" w:rsidRPr="000F2ED8">
        <w:rPr>
          <w:rFonts w:eastAsia="Times New Roman" w:cs="Times New Roman"/>
        </w:rPr>
        <w:t xml:space="preserve">used designer receptors exclusively activated by designer drugs (DREADDs) to </w:t>
      </w:r>
      <w:r w:rsidR="00634969">
        <w:rPr>
          <w:rFonts w:eastAsia="Times New Roman" w:cs="Times New Roman"/>
        </w:rPr>
        <w:t xml:space="preserve">selectively manipulate the activity of </w:t>
      </w:r>
      <w:proofErr w:type="spellStart"/>
      <w:r w:rsidR="00634969">
        <w:rPr>
          <w:rFonts w:eastAsia="Times New Roman" w:cs="Times New Roman"/>
        </w:rPr>
        <w:t>vHPC</w:t>
      </w:r>
      <w:proofErr w:type="spellEnd"/>
      <w:r w:rsidR="00634969">
        <w:rPr>
          <w:rFonts w:eastAsia="Times New Roman" w:cs="Times New Roman"/>
        </w:rPr>
        <w:t xml:space="preserve"> neurons projecting to the IL</w:t>
      </w:r>
      <w:r w:rsidR="00634969" w:rsidRPr="00634969">
        <w:rPr>
          <w:rFonts w:eastAsia="Times New Roman" w:cs="Times New Roman"/>
        </w:rPr>
        <w:t xml:space="preserve"> </w:t>
      </w:r>
      <w:r w:rsidR="00634969">
        <w:rPr>
          <w:rFonts w:eastAsia="Times New Roman" w:cs="Times New Roman"/>
        </w:rPr>
        <w:t xml:space="preserve">during presentation of extinguished conditioned stimuli (CSs) outside of the extinction context, a situation that leads to fear relapse or “renewal”. </w:t>
      </w:r>
    </w:p>
    <w:p w14:paraId="10CADA8C" w14:textId="011D0EBC" w:rsidR="00D470CE" w:rsidRDefault="00F53102">
      <w:pPr>
        <w:spacing w:line="480" w:lineRule="auto"/>
        <w:ind w:firstLine="720"/>
        <w:jc w:val="both"/>
        <w:rPr>
          <w:rFonts w:cs="Times New Roman"/>
        </w:rPr>
      </w:pPr>
      <w:r>
        <w:rPr>
          <w:rFonts w:cs="Times New Roman"/>
        </w:rPr>
        <w:lastRenderedPageBreak/>
        <w:t>W</w:t>
      </w:r>
      <w:r w:rsidR="00634969">
        <w:rPr>
          <w:rFonts w:cs="Times New Roman"/>
        </w:rPr>
        <w:t>e</w:t>
      </w:r>
      <w:r w:rsidR="00C2046D">
        <w:rPr>
          <w:rFonts w:cs="Times New Roman"/>
        </w:rPr>
        <w:t xml:space="preserve"> </w:t>
      </w:r>
      <w:r w:rsidR="00634969">
        <w:rPr>
          <w:rFonts w:cs="Times New Roman"/>
        </w:rPr>
        <w:t xml:space="preserve">first confirmed that </w:t>
      </w:r>
      <w:r>
        <w:rPr>
          <w:rFonts w:cs="Times New Roman"/>
        </w:rPr>
        <w:t xml:space="preserve">systemic administration </w:t>
      </w:r>
      <w:r w:rsidR="00EC64B0">
        <w:rPr>
          <w:rFonts w:cs="Times New Roman"/>
        </w:rPr>
        <w:t xml:space="preserve">of the DREADD agonist, </w:t>
      </w:r>
      <w:proofErr w:type="gramStart"/>
      <w:r w:rsidR="00EC64B0">
        <w:rPr>
          <w:rFonts w:cs="Times New Roman"/>
        </w:rPr>
        <w:t>clozapine</w:t>
      </w:r>
      <w:proofErr w:type="gramEnd"/>
      <w:r w:rsidR="00EC64B0">
        <w:rPr>
          <w:rFonts w:cs="Times New Roman"/>
        </w:rPr>
        <w:t>-</w:t>
      </w:r>
      <w:r w:rsidR="00EC64B0" w:rsidRPr="009905C4">
        <w:rPr>
          <w:rFonts w:cs="Times New Roman"/>
          <w:i/>
        </w:rPr>
        <w:t>N</w:t>
      </w:r>
      <w:r w:rsidR="00EC64B0">
        <w:rPr>
          <w:rFonts w:cs="Times New Roman"/>
        </w:rPr>
        <w:t xml:space="preserve">-oxide (CNO), </w:t>
      </w:r>
      <w:r w:rsidR="00CD62B3">
        <w:rPr>
          <w:rFonts w:cs="Times New Roman"/>
        </w:rPr>
        <w:t xml:space="preserve">decreases spontaneous firing in neurons expressing an inhibitory </w:t>
      </w:r>
      <w:r w:rsidR="00CD62B3" w:rsidRPr="008A6B7A">
        <w:rPr>
          <w:rFonts w:cs="Times New Roman"/>
        </w:rPr>
        <w:t>DREADD (</w:t>
      </w:r>
      <w:r w:rsidR="008A6B7A" w:rsidRPr="008A6B7A">
        <w:rPr>
          <w:rFonts w:cs="Times New Roman"/>
          <w:bCs/>
        </w:rPr>
        <w:t>A</w:t>
      </w:r>
      <w:r w:rsidR="008A6B7A">
        <w:rPr>
          <w:rFonts w:cs="Times New Roman"/>
          <w:bCs/>
        </w:rPr>
        <w:t>AV5</w:t>
      </w:r>
      <w:r w:rsidR="008A6B7A" w:rsidRPr="008A6B7A">
        <w:rPr>
          <w:rFonts w:cs="Times New Roman"/>
          <w:bCs/>
        </w:rPr>
        <w:t>-CamKIIα-hM4D</w:t>
      </w:r>
      <w:r w:rsidR="008A6B7A">
        <w:rPr>
          <w:rFonts w:cs="Times New Roman"/>
          <w:bCs/>
        </w:rPr>
        <w:t>(</w:t>
      </w:r>
      <w:proofErr w:type="spellStart"/>
      <w:r w:rsidR="008A6B7A">
        <w:rPr>
          <w:rFonts w:cs="Times New Roman"/>
          <w:bCs/>
        </w:rPr>
        <w:t>G</w:t>
      </w:r>
      <w:r w:rsidR="008A6B7A" w:rsidRPr="008A6B7A">
        <w:rPr>
          <w:rFonts w:cs="Times New Roman"/>
          <w:bCs/>
          <w:vertAlign w:val="subscript"/>
        </w:rPr>
        <w:t>i</w:t>
      </w:r>
      <w:proofErr w:type="spellEnd"/>
      <w:r w:rsidR="008A6B7A">
        <w:rPr>
          <w:rFonts w:cs="Times New Roman"/>
          <w:bCs/>
        </w:rPr>
        <w:t>)</w:t>
      </w:r>
      <w:r w:rsidR="008A6B7A" w:rsidRPr="008A6B7A">
        <w:rPr>
          <w:rFonts w:cs="Times New Roman"/>
          <w:bCs/>
        </w:rPr>
        <w:t>-</w:t>
      </w:r>
      <w:proofErr w:type="spellStart"/>
      <w:r w:rsidR="008A6B7A" w:rsidRPr="008A6B7A">
        <w:rPr>
          <w:rFonts w:cs="Times New Roman"/>
          <w:bCs/>
        </w:rPr>
        <w:t>mCherry</w:t>
      </w:r>
      <w:proofErr w:type="spellEnd"/>
      <w:r w:rsidR="00CD62B3" w:rsidRPr="008A6B7A">
        <w:rPr>
          <w:rFonts w:cs="Times New Roman"/>
        </w:rPr>
        <w:t>)</w:t>
      </w:r>
      <w:r w:rsidR="00CD62B3">
        <w:rPr>
          <w:rFonts w:cs="Times New Roman"/>
        </w:rPr>
        <w:t xml:space="preserve"> </w:t>
      </w:r>
      <w:r w:rsidR="00CD62B3" w:rsidRPr="009A2C97">
        <w:rPr>
          <w:rFonts w:cs="Times New Roman"/>
          <w:i/>
        </w:rPr>
        <w:t>in vivo</w:t>
      </w:r>
      <w:r w:rsidR="00CD62B3">
        <w:rPr>
          <w:rFonts w:cs="Times New Roman"/>
          <w:i/>
        </w:rPr>
        <w:t xml:space="preserve"> </w:t>
      </w:r>
      <w:r w:rsidR="00CD62B3">
        <w:rPr>
          <w:rFonts w:cs="Times New Roman"/>
        </w:rPr>
        <w:t>(</w:t>
      </w:r>
      <w:r w:rsidR="008A6B7A">
        <w:rPr>
          <w:rFonts w:cs="Times New Roman"/>
        </w:rPr>
        <w:t>Extended Data</w:t>
      </w:r>
      <w:r w:rsidR="00CD62B3">
        <w:rPr>
          <w:rFonts w:cs="Times New Roman"/>
        </w:rPr>
        <w:t xml:space="preserve"> Fig</w:t>
      </w:r>
      <w:r w:rsidR="008A6B7A">
        <w:rPr>
          <w:rFonts w:cs="Times New Roman"/>
        </w:rPr>
        <w:t>.</w:t>
      </w:r>
      <w:r w:rsidR="00CD62B3">
        <w:rPr>
          <w:rFonts w:cs="Times New Roman"/>
        </w:rPr>
        <w:t xml:space="preserve"> </w:t>
      </w:r>
      <w:r w:rsidR="00093472">
        <w:rPr>
          <w:rFonts w:cs="Times New Roman"/>
        </w:rPr>
        <w:t>3</w:t>
      </w:r>
      <w:r w:rsidR="00CD62B3">
        <w:rPr>
          <w:rFonts w:cs="Times New Roman"/>
        </w:rPr>
        <w:t xml:space="preserve">) and that </w:t>
      </w:r>
      <w:r w:rsidR="00634969">
        <w:rPr>
          <w:rFonts w:cs="Times New Roman"/>
        </w:rPr>
        <w:t xml:space="preserve">silencing </w:t>
      </w:r>
      <w:proofErr w:type="spellStart"/>
      <w:r w:rsidR="00634969">
        <w:rPr>
          <w:rFonts w:cs="Times New Roman"/>
        </w:rPr>
        <w:t>vHPC</w:t>
      </w:r>
      <w:proofErr w:type="spellEnd"/>
      <w:r w:rsidR="00634969">
        <w:rPr>
          <w:rFonts w:cs="Times New Roman"/>
        </w:rPr>
        <w:t xml:space="preserve"> neurons attenuates the renewal of </w:t>
      </w:r>
      <w:r w:rsidR="00CD62B3">
        <w:rPr>
          <w:rFonts w:cs="Times New Roman"/>
        </w:rPr>
        <w:t xml:space="preserve">extinguished </w:t>
      </w:r>
      <w:r w:rsidR="00634969">
        <w:rPr>
          <w:rFonts w:cs="Times New Roman"/>
        </w:rPr>
        <w:t>fear (</w:t>
      </w:r>
      <w:r w:rsidR="008A6B7A">
        <w:rPr>
          <w:rFonts w:cs="Times New Roman"/>
        </w:rPr>
        <w:t xml:space="preserve">Extended Data Fig. </w:t>
      </w:r>
      <w:r w:rsidR="00093472">
        <w:rPr>
          <w:rFonts w:cs="Times New Roman"/>
        </w:rPr>
        <w:t>4</w:t>
      </w:r>
      <w:r w:rsidR="00634969">
        <w:rPr>
          <w:rFonts w:cs="Times New Roman"/>
        </w:rPr>
        <w:t xml:space="preserve">). </w:t>
      </w:r>
      <w:r w:rsidR="00957D3D">
        <w:rPr>
          <w:rFonts w:cs="Times New Roman"/>
        </w:rPr>
        <w:t xml:space="preserve">These data confirm the important role of the </w:t>
      </w:r>
      <w:proofErr w:type="spellStart"/>
      <w:r w:rsidR="00957D3D">
        <w:rPr>
          <w:rFonts w:cs="Times New Roman"/>
        </w:rPr>
        <w:t>vHPC</w:t>
      </w:r>
      <w:proofErr w:type="spellEnd"/>
      <w:r w:rsidR="00957D3D">
        <w:rPr>
          <w:rFonts w:cs="Times New Roman"/>
        </w:rPr>
        <w:t xml:space="preserve"> in fear renewal</w:t>
      </w:r>
      <w:r w:rsidR="00047D2E">
        <w:t xml:space="preserve"> </w:t>
      </w:r>
      <w:r w:rsidR="006609C4">
        <w:fldChar w:fldCharType="begin"/>
      </w:r>
      <w:r w:rsidR="0079191B">
        <w:instrText xml:space="preserve"> ADDIN EN.CITE &lt;EndNote&gt;&lt;Cite&gt;&lt;Author&gt;Hobin&lt;/Author&gt;&lt;Year&gt;2006&lt;/Year&gt;&lt;RecNum&gt;5674&lt;/RecNum&gt;&lt;DisplayText&gt;&lt;style face="superscript"&gt;23&lt;/style&gt;&lt;/DisplayText&gt;&lt;record&gt;&lt;rec-number&gt;5674&lt;/rec-number&gt;&lt;foreign-keys&gt;&lt;key app="EN" db-id="rxtdesfx40eepdet0e55wf2cdzdze5e9a5av" timestamp="1390357509"&gt;5674&lt;/key&gt;&lt;/foreign-keys&gt;&lt;ref-type name="Journal Article"&gt;17&lt;/ref-type&gt;&lt;contributors&gt;&lt;authors&gt;&lt;author&gt;Hobin, J. A.&lt;/author&gt;&lt;author&gt;Ji, J.&lt;/author&gt;&lt;author&gt;Maren, S.&lt;/author&gt;&lt;/authors&gt;&lt;/contributors&gt;&lt;auth-address&gt;Department of Psychology, University of Michigan, Ann Arbor, Michigan, USA.&lt;/auth-address&gt;&lt;titles&gt;&lt;title&gt;Ventral hippocampal muscimol disrupts context-specific fear memory retrieval after extinction in rats&lt;/title&gt;&lt;secondary-title&gt;Hippocampus&lt;/secondary-title&gt;&lt;alt-title&gt;Hippocampus&lt;/alt-title&gt;&lt;/titles&gt;&lt;periodical&gt;&lt;full-title&gt;Hippocampus&lt;/full-title&gt;&lt;abbr-1&gt;Hippocampus&lt;/abbr-1&gt;&lt;/periodical&gt;&lt;alt-periodical&gt;&lt;full-title&gt;Hippocampus&lt;/full-title&gt;&lt;abbr-1&gt;Hippocampus&lt;/abbr-1&gt;&lt;/alt-periodical&gt;&lt;pages&gt;174-82&lt;/pages&gt;&lt;volume&gt;16&lt;/volume&gt;&lt;number&gt;2&lt;/number&gt;&lt;keywords&gt;&lt;keyword&gt;Animals&lt;/keyword&gt;&lt;keyword&gt;Behavior, Animal/drug effects&lt;/keyword&gt;&lt;keyword&gt;Conditioning, Classical/drug effects&lt;/keyword&gt;&lt;keyword&gt;Data Interpretation, Statistical&lt;/keyword&gt;&lt;keyword&gt;Discrimination Learning/drug effects&lt;/keyword&gt;&lt;keyword&gt;Extinction, Psychological/*drug effects&lt;/keyword&gt;&lt;keyword&gt;Fear/*drug effects&lt;/keyword&gt;&lt;keyword&gt;GABA Agonists/*pharmacology&lt;/keyword&gt;&lt;keyword&gt;Hippocampus/*drug effects&lt;/keyword&gt;&lt;keyword&gt;Male&lt;/keyword&gt;&lt;keyword&gt;Memory/*drug effects&lt;/keyword&gt;&lt;keyword&gt;Mental Recall/*drug effects&lt;/keyword&gt;&lt;keyword&gt;Muscimol/*pharmacology&lt;/keyword&gt;&lt;keyword&gt;Rats&lt;/keyword&gt;&lt;keyword&gt;Rats, Long-Evans&lt;/keyword&gt;&lt;/keywords&gt;&lt;dates&gt;&lt;year&gt;2006&lt;/year&gt;&lt;/dates&gt;&lt;isbn&gt;1050-9631 (Print)&amp;#xD;1050-9631 (Linking)&lt;/isbn&gt;&lt;accession-num&gt;16358312&lt;/accession-num&gt;&lt;urls&gt;&lt;related-urls&gt;&lt;url&gt;http://www.ncbi.nlm.nih.gov/pubmed/16358312&lt;/url&gt;&lt;/related-urls&gt;&lt;/urls&gt;&lt;electronic-resource-num&gt;10.1002/hipo.20144&lt;/electronic-resource-num&gt;&lt;/record&gt;&lt;/Cite&gt;&lt;/EndNote&gt;</w:instrText>
      </w:r>
      <w:r w:rsidR="006609C4">
        <w:fldChar w:fldCharType="separate"/>
      </w:r>
      <w:r w:rsidR="0079191B" w:rsidRPr="0079191B">
        <w:rPr>
          <w:noProof/>
          <w:vertAlign w:val="superscript"/>
        </w:rPr>
        <w:t>23</w:t>
      </w:r>
      <w:r w:rsidR="006609C4">
        <w:fldChar w:fldCharType="end"/>
      </w:r>
      <w:r w:rsidR="00047D2E">
        <w:t>.</w:t>
      </w:r>
      <w:r w:rsidR="00957D3D">
        <w:rPr>
          <w:rFonts w:cs="Times New Roman"/>
        </w:rPr>
        <w:t xml:space="preserve"> </w:t>
      </w:r>
      <w:r w:rsidR="00616B0B">
        <w:rPr>
          <w:rFonts w:cs="Times New Roman"/>
        </w:rPr>
        <w:t xml:space="preserve"> </w:t>
      </w:r>
      <w:r w:rsidR="00D7000C">
        <w:rPr>
          <w:rFonts w:cs="Times New Roman"/>
        </w:rPr>
        <w:t xml:space="preserve">However, due to the fact that </w:t>
      </w:r>
      <w:proofErr w:type="spellStart"/>
      <w:r w:rsidR="00D7000C">
        <w:rPr>
          <w:rFonts w:cs="Times New Roman"/>
        </w:rPr>
        <w:t>vHPC</w:t>
      </w:r>
      <w:proofErr w:type="spellEnd"/>
      <w:r w:rsidR="00D7000C">
        <w:rPr>
          <w:rFonts w:cs="Times New Roman"/>
        </w:rPr>
        <w:t xml:space="preserve"> neurons project to both the BLA and the </w:t>
      </w:r>
      <w:proofErr w:type="spellStart"/>
      <w:r w:rsidR="00D7000C">
        <w:rPr>
          <w:rFonts w:cs="Times New Roman"/>
        </w:rPr>
        <w:t>mPFC</w:t>
      </w:r>
      <w:proofErr w:type="spellEnd"/>
      <w:r w:rsidR="002C23C9">
        <w:rPr>
          <w:rFonts w:cs="Times New Roman"/>
        </w:rPr>
        <w:t xml:space="preserve"> </w:t>
      </w:r>
      <w:r w:rsidR="002C23C9" w:rsidRPr="00035079">
        <w:rPr>
          <w:rFonts w:cs="Times New Roman"/>
          <w:vertAlign w:val="superscript"/>
        </w:rPr>
        <w:t>26</w:t>
      </w:r>
      <w:r w:rsidR="00D7000C">
        <w:rPr>
          <w:rFonts w:cs="Times New Roman"/>
        </w:rPr>
        <w:t xml:space="preserve">, the </w:t>
      </w:r>
      <w:r w:rsidR="002C23C9">
        <w:rPr>
          <w:rFonts w:cs="Times New Roman"/>
        </w:rPr>
        <w:t>reduction of renewal following extinction</w:t>
      </w:r>
      <w:r w:rsidR="00D7000C">
        <w:rPr>
          <w:rFonts w:cs="Times New Roman"/>
        </w:rPr>
        <w:t xml:space="preserve"> </w:t>
      </w:r>
      <w:r w:rsidR="002C23C9">
        <w:rPr>
          <w:rFonts w:cs="Times New Roman"/>
        </w:rPr>
        <w:t xml:space="preserve">by silencing the </w:t>
      </w:r>
      <w:proofErr w:type="spellStart"/>
      <w:r w:rsidR="002C23C9">
        <w:rPr>
          <w:rFonts w:cs="Times New Roman"/>
        </w:rPr>
        <w:t>vHPC</w:t>
      </w:r>
      <w:proofErr w:type="spellEnd"/>
      <w:r w:rsidR="002C23C9">
        <w:rPr>
          <w:rFonts w:cs="Times New Roman"/>
        </w:rPr>
        <w:t xml:space="preserve"> </w:t>
      </w:r>
      <w:r w:rsidR="00D7000C">
        <w:rPr>
          <w:rFonts w:cs="Times New Roman"/>
        </w:rPr>
        <w:t xml:space="preserve">could also be mediated </w:t>
      </w:r>
      <w:r w:rsidR="002C23C9">
        <w:rPr>
          <w:rFonts w:cs="Times New Roman"/>
        </w:rPr>
        <w:t>by projections to the BLA</w:t>
      </w:r>
      <w:del w:id="145" w:author="Roger Marek" w:date="2016-07-13T12:49:00Z">
        <w:r w:rsidR="002C23C9" w:rsidDel="003510B4">
          <w:rPr>
            <w:rFonts w:cs="Times New Roman"/>
          </w:rPr>
          <w:delText>.</w:delText>
        </w:r>
      </w:del>
      <w:r w:rsidR="002C23C9">
        <w:rPr>
          <w:rFonts w:cs="Times New Roman"/>
        </w:rPr>
        <w:t xml:space="preserve"> </w:t>
      </w:r>
      <w:r w:rsidR="006609C4">
        <w:fldChar w:fldCharType="begin"/>
      </w:r>
      <w:r w:rsidR="0079191B">
        <w:instrText xml:space="preserve"> ADDIN EN.CITE &lt;EndNote&gt;&lt;Cite&gt;&lt;Author&gt;Herry&lt;/Author&gt;&lt;Year&gt;2008&lt;/Year&gt;&lt;RecNum&gt;3164&lt;/RecNum&gt;&lt;DisplayText&gt;&lt;style face="superscript"&gt;25&lt;/style&gt;&lt;/DisplayText&gt;&lt;record&gt;&lt;rec-number&gt;3164&lt;/rec-number&gt;&lt;foreign-keys&gt;&lt;key app="EN" db-id="rxtdesfx40eepdet0e55wf2cdzdze5e9a5av" timestamp="0"&gt;3164&lt;/key&gt;&lt;/foreign-keys&gt;&lt;ref-type name="Journal Article"&gt;17&lt;/ref-type&gt;&lt;contributors&gt;&lt;authors&gt;&lt;author&gt;Herry, C.&lt;/author&gt;&lt;author&gt;Ciocchi, S.&lt;/author&gt;&lt;author&gt;Senn, V.&lt;/author&gt;&lt;author&gt;Demmou, L.&lt;/author&gt;&lt;author&gt;Muller, C.&lt;/author&gt;&lt;author&gt;Luthi, A.&lt;/author&gt;&lt;/authors&gt;&lt;/contributors&gt;&lt;auth-address&gt;Friedrich Miescher Institute for Biomedical Research, Maulbeerstrasse 66, CH-4058 Basel, Switzerland. cyril.herry@fmi.ch&lt;/auth-address&gt;&lt;titles&gt;&lt;title&gt;Switching on and off fear by distinct neuronal circuits&lt;/title&gt;&lt;secondary-title&gt;Nature&lt;/secondary-title&gt;&lt;/titles&gt;&lt;periodical&gt;&lt;full-title&gt;Nature&lt;/full-title&gt;&lt;abbr-1&gt;Nature&lt;/abbr-1&gt;&lt;/periodical&gt;&lt;pages&gt;600-6&lt;/pages&gt;&lt;volume&gt;454&lt;/volume&gt;&lt;number&gt;7204&lt;/number&gt;&lt;edition&gt;2008/07/11&lt;/edition&gt;&lt;keywords&gt;&lt;keyword&gt;Amygdala/cytology/physiology&lt;/keyword&gt;&lt;keyword&gt;Animals&lt;/keyword&gt;&lt;keyword&gt;Conditioning (Psychology)&lt;/keyword&gt;&lt;keyword&gt;Extinction, Psychological&lt;/keyword&gt;&lt;keyword&gt;Fear/*physiology&lt;/keyword&gt;&lt;keyword&gt;Freezing Reaction, Cataleptic/drug effects/physiology&lt;/keyword&gt;&lt;keyword&gt;Male&lt;/keyword&gt;&lt;keyword&gt;Mice&lt;/keyword&gt;&lt;keyword&gt;Mice, Inbred C57BL&lt;/keyword&gt;&lt;keyword&gt;Models, Animal&lt;/keyword&gt;&lt;keyword&gt;Muscimol/pharmacology&lt;/keyword&gt;&lt;keyword&gt;Neural Pathways&lt;/keyword&gt;&lt;keyword&gt;Neurons/classification/*physiology&lt;/keyword&gt;&lt;/keywords&gt;&lt;dates&gt;&lt;year&gt;2008&lt;/year&gt;&lt;pub-dates&gt;&lt;date&gt;Jul 31&lt;/date&gt;&lt;/pub-dates&gt;&lt;/dates&gt;&lt;isbn&gt;1476-4687 (Electronic)&lt;/isbn&gt;&lt;accession-num&gt;18615015&lt;/accession-num&gt;&lt;urls&gt;&lt;related-urls&gt;&lt;url&gt;http://www.ncbi.nlm.nih.gov/entrez/query.fcgi?cmd=Retrieve&amp;amp;db=PubMed&amp;amp;dopt=Citation&amp;amp;list_uids=18615015&lt;/url&gt;&lt;/related-urls&gt;&lt;/urls&gt;&lt;electronic-resource-num&gt;nature07166 [pii]&amp;#xD;10.1038/nature07166&lt;/electronic-resource-num&gt;&lt;language&gt;eng&lt;/language&gt;&lt;/record&gt;&lt;/Cite&gt;&lt;/EndNote&gt;</w:instrText>
      </w:r>
      <w:r w:rsidR="006609C4">
        <w:fldChar w:fldCharType="separate"/>
      </w:r>
      <w:r w:rsidR="0079191B" w:rsidRPr="0079191B">
        <w:rPr>
          <w:noProof/>
          <w:vertAlign w:val="superscript"/>
        </w:rPr>
        <w:t>25</w:t>
      </w:r>
      <w:r w:rsidR="006609C4">
        <w:fldChar w:fldCharType="end"/>
      </w:r>
      <w:r w:rsidR="00E33F1A">
        <w:t xml:space="preserve">.  </w:t>
      </w:r>
      <w:r w:rsidR="002C23C9">
        <w:t xml:space="preserve">Thus, </w:t>
      </w:r>
      <w:r w:rsidR="002C23C9">
        <w:rPr>
          <w:rFonts w:cs="Times New Roman"/>
        </w:rPr>
        <w:t>t</w:t>
      </w:r>
      <w:r w:rsidR="00CD62B3">
        <w:rPr>
          <w:rFonts w:cs="Times New Roman"/>
        </w:rPr>
        <w:t xml:space="preserve">o specifically manipulate </w:t>
      </w:r>
      <w:proofErr w:type="spellStart"/>
      <w:r w:rsidR="00CD62B3">
        <w:rPr>
          <w:rFonts w:cs="Times New Roman"/>
        </w:rPr>
        <w:t>vHPC</w:t>
      </w:r>
      <w:proofErr w:type="spellEnd"/>
      <w:r w:rsidR="00CD62B3">
        <w:rPr>
          <w:rFonts w:cs="Times New Roman"/>
        </w:rPr>
        <w:t xml:space="preserve"> neurons projecting to IL, we </w:t>
      </w:r>
      <w:r w:rsidR="00E33F1A">
        <w:rPr>
          <w:rFonts w:cs="Times New Roman"/>
        </w:rPr>
        <w:t xml:space="preserve">used an intersectional viral approach. </w:t>
      </w:r>
      <w:r w:rsidR="006B3911">
        <w:rPr>
          <w:rFonts w:cs="Times New Roman"/>
        </w:rPr>
        <w:t xml:space="preserve">We injected the </w:t>
      </w:r>
      <w:proofErr w:type="spellStart"/>
      <w:r w:rsidR="006B3911">
        <w:rPr>
          <w:rFonts w:cs="Times New Roman"/>
        </w:rPr>
        <w:t>retrogradely</w:t>
      </w:r>
      <w:proofErr w:type="spellEnd"/>
      <w:r w:rsidR="006B3911">
        <w:rPr>
          <w:rFonts w:cs="Times New Roman"/>
        </w:rPr>
        <w:t xml:space="preserve"> transported canine adenovirus (CAV2) expressing </w:t>
      </w:r>
      <w:proofErr w:type="spellStart"/>
      <w:r w:rsidR="006B3911">
        <w:rPr>
          <w:rFonts w:cs="Times New Roman"/>
        </w:rPr>
        <w:t>cre-recombinase</w:t>
      </w:r>
      <w:proofErr w:type="spellEnd"/>
      <w:r w:rsidR="006B3911">
        <w:rPr>
          <w:rFonts w:cs="Times New Roman"/>
        </w:rPr>
        <w:t xml:space="preserve"> into the IL, which allowed expression of </w:t>
      </w:r>
      <w:proofErr w:type="spellStart"/>
      <w:r w:rsidR="006B3911">
        <w:rPr>
          <w:rFonts w:cs="Times New Roman"/>
        </w:rPr>
        <w:t>cre-recombinase</w:t>
      </w:r>
      <w:proofErr w:type="spellEnd"/>
      <w:r w:rsidR="006B3911">
        <w:rPr>
          <w:rFonts w:cs="Times New Roman"/>
        </w:rPr>
        <w:t xml:space="preserve"> in </w:t>
      </w:r>
      <w:proofErr w:type="spellStart"/>
      <w:r w:rsidR="006B3911">
        <w:rPr>
          <w:rFonts w:cs="Times New Roman"/>
        </w:rPr>
        <w:t>vHPC</w:t>
      </w:r>
      <w:proofErr w:type="spellEnd"/>
      <w:r w:rsidR="006B3911">
        <w:rPr>
          <w:rFonts w:cs="Times New Roman"/>
        </w:rPr>
        <w:t xml:space="preserve"> neurons projecting to the IL.  The </w:t>
      </w:r>
      <w:proofErr w:type="spellStart"/>
      <w:r w:rsidR="00C2046D" w:rsidRPr="00D236AA">
        <w:rPr>
          <w:rFonts w:cs="Times New Roman"/>
          <w:highlight w:val="yellow"/>
        </w:rPr>
        <w:t>Cre</w:t>
      </w:r>
      <w:proofErr w:type="spellEnd"/>
      <w:r w:rsidR="00C2046D" w:rsidRPr="00D236AA">
        <w:rPr>
          <w:rFonts w:cs="Times New Roman"/>
          <w:highlight w:val="yellow"/>
        </w:rPr>
        <w:t xml:space="preserve">-dependent </w:t>
      </w:r>
      <w:r w:rsidR="00E33F1A" w:rsidRPr="00D236AA">
        <w:rPr>
          <w:rFonts w:cs="Times New Roman"/>
          <w:highlight w:val="yellow"/>
        </w:rPr>
        <w:t>DREA</w:t>
      </w:r>
      <w:r w:rsidR="006B3911" w:rsidRPr="00D236AA">
        <w:rPr>
          <w:rFonts w:cs="Times New Roman"/>
          <w:highlight w:val="yellow"/>
        </w:rPr>
        <w:t>D</w:t>
      </w:r>
      <w:r w:rsidR="00E33F1A" w:rsidRPr="00D236AA">
        <w:rPr>
          <w:rFonts w:cs="Times New Roman"/>
          <w:highlight w:val="yellow"/>
        </w:rPr>
        <w:t>D,</w:t>
      </w:r>
      <w:r w:rsidR="00E33F1A">
        <w:rPr>
          <w:rFonts w:cs="Times New Roman"/>
        </w:rPr>
        <w:t xml:space="preserve"> </w:t>
      </w:r>
      <w:r w:rsidR="00634969">
        <w:rPr>
          <w:rFonts w:cs="Times New Roman"/>
        </w:rPr>
        <w:t>AAV</w:t>
      </w:r>
      <w:r w:rsidR="00F2582E">
        <w:rPr>
          <w:rFonts w:cs="Times New Roman"/>
        </w:rPr>
        <w:t>5</w:t>
      </w:r>
      <w:r w:rsidR="00634969">
        <w:rPr>
          <w:rFonts w:cs="Times New Roman"/>
        </w:rPr>
        <w:t>-</w:t>
      </w:r>
      <w:r w:rsidR="00C64923">
        <w:rPr>
          <w:rFonts w:cs="Times New Roman"/>
        </w:rPr>
        <w:t>hSyn</w:t>
      </w:r>
      <w:r w:rsidR="00634969">
        <w:rPr>
          <w:rFonts w:cs="Times New Roman"/>
        </w:rPr>
        <w:t>-</w:t>
      </w:r>
      <w:r w:rsidR="00C2046D">
        <w:rPr>
          <w:rFonts w:cs="Times New Roman"/>
        </w:rPr>
        <w:t>DIO-hM4D(</w:t>
      </w:r>
      <w:proofErr w:type="spellStart"/>
      <w:r w:rsidR="00C2046D">
        <w:rPr>
          <w:rFonts w:cs="Times New Roman"/>
        </w:rPr>
        <w:t>G</w:t>
      </w:r>
      <w:r w:rsidR="00C2046D" w:rsidRPr="00826809">
        <w:rPr>
          <w:rFonts w:cs="Times New Roman"/>
          <w:vertAlign w:val="subscript"/>
        </w:rPr>
        <w:t>i</w:t>
      </w:r>
      <w:proofErr w:type="spellEnd"/>
      <w:r w:rsidR="00C2046D">
        <w:rPr>
          <w:rFonts w:cs="Times New Roman"/>
        </w:rPr>
        <w:t>)</w:t>
      </w:r>
      <w:r w:rsidR="00634969">
        <w:rPr>
          <w:rFonts w:cs="Times New Roman"/>
        </w:rPr>
        <w:t>-</w:t>
      </w:r>
      <w:proofErr w:type="spellStart"/>
      <w:r w:rsidR="00634969">
        <w:rPr>
          <w:rFonts w:cs="Times New Roman"/>
        </w:rPr>
        <w:t>mCherry</w:t>
      </w:r>
      <w:proofErr w:type="spellEnd"/>
      <w:r w:rsidR="00C2046D">
        <w:rPr>
          <w:rFonts w:cs="Times New Roman"/>
        </w:rPr>
        <w:t xml:space="preserve"> or </w:t>
      </w:r>
      <w:r w:rsidR="00634969">
        <w:rPr>
          <w:rFonts w:cs="Times New Roman"/>
        </w:rPr>
        <w:t>a control virus (</w:t>
      </w:r>
      <w:r w:rsidR="00C64923">
        <w:rPr>
          <w:rFonts w:cs="Times New Roman"/>
        </w:rPr>
        <w:t>AAV8-hSyn-</w:t>
      </w:r>
      <w:r w:rsidR="00C2046D">
        <w:rPr>
          <w:rFonts w:cs="Times New Roman"/>
        </w:rPr>
        <w:t>DIO-GFP</w:t>
      </w:r>
      <w:r w:rsidR="00634969">
        <w:rPr>
          <w:rFonts w:cs="Times New Roman"/>
        </w:rPr>
        <w:t>)</w:t>
      </w:r>
      <w:r w:rsidR="00C2046D">
        <w:rPr>
          <w:rFonts w:cs="Times New Roman"/>
        </w:rPr>
        <w:t xml:space="preserve"> </w:t>
      </w:r>
      <w:r w:rsidR="006B3911">
        <w:rPr>
          <w:rFonts w:cs="Times New Roman"/>
        </w:rPr>
        <w:t xml:space="preserve">was then injected in to the </w:t>
      </w:r>
      <w:proofErr w:type="spellStart"/>
      <w:r w:rsidR="006B3911">
        <w:rPr>
          <w:rFonts w:cs="Times New Roman"/>
        </w:rPr>
        <w:t>vHPC</w:t>
      </w:r>
      <w:proofErr w:type="spellEnd"/>
      <w:r w:rsidR="006B3911">
        <w:rPr>
          <w:rFonts w:cs="Times New Roman"/>
        </w:rPr>
        <w:t xml:space="preserve"> </w:t>
      </w:r>
      <w:r w:rsidR="00C2046D">
        <w:rPr>
          <w:rFonts w:cs="Times New Roman"/>
        </w:rPr>
        <w:t xml:space="preserve">(Fig. </w:t>
      </w:r>
      <w:r w:rsidR="00F424A2">
        <w:rPr>
          <w:rFonts w:cs="Times New Roman"/>
        </w:rPr>
        <w:t>3a</w:t>
      </w:r>
      <w:r w:rsidR="0096441C">
        <w:rPr>
          <w:rFonts w:cs="Times New Roman"/>
        </w:rPr>
        <w:t>, b</w:t>
      </w:r>
      <w:r w:rsidR="00C2046D">
        <w:rPr>
          <w:rFonts w:cs="Times New Roman"/>
        </w:rPr>
        <w:t xml:space="preserve">). Four weeks after surgery, rats underwent fear conditioning, context exposure and extinction before receiving a two-day within-subjects renewal </w:t>
      </w:r>
      <w:r w:rsidR="00C2046D" w:rsidRPr="00C2046D">
        <w:rPr>
          <w:rFonts w:cs="Times New Roman"/>
        </w:rPr>
        <w:t>test</w:t>
      </w:r>
      <w:ins w:id="146" w:author="Roger Marek" w:date="2016-07-13T14:59:00Z">
        <w:r w:rsidR="00C0539B">
          <w:rPr>
            <w:rFonts w:cs="Times New Roman"/>
          </w:rPr>
          <w:t xml:space="preserve"> in a novel context</w:t>
        </w:r>
      </w:ins>
      <w:r w:rsidR="00C2046D" w:rsidRPr="00C2046D">
        <w:rPr>
          <w:rFonts w:cs="Times New Roman"/>
        </w:rPr>
        <w:t xml:space="preserve"> </w:t>
      </w:r>
      <w:r w:rsidR="00D470CE">
        <w:rPr>
          <w:rFonts w:cs="Times New Roman"/>
        </w:rPr>
        <w:t xml:space="preserve">(i.e., each rat received renewal tests after CNO or VEH administration in a counterbalanced order) </w:t>
      </w:r>
      <w:r w:rsidR="00C2046D" w:rsidRPr="00C2046D">
        <w:rPr>
          <w:rFonts w:cs="Times New Roman"/>
        </w:rPr>
        <w:t xml:space="preserve">(Fig. </w:t>
      </w:r>
      <w:r w:rsidR="00F424A2">
        <w:rPr>
          <w:rFonts w:cs="Times New Roman"/>
        </w:rPr>
        <w:t>3c</w:t>
      </w:r>
      <w:r w:rsidR="00C2046D" w:rsidRPr="00C2046D">
        <w:rPr>
          <w:rFonts w:cs="Times New Roman"/>
        </w:rPr>
        <w:t>).</w:t>
      </w:r>
      <w:r w:rsidR="00C2046D">
        <w:rPr>
          <w:rFonts w:cs="Times New Roman"/>
        </w:rPr>
        <w:t xml:space="preserve"> </w:t>
      </w:r>
      <w:r w:rsidR="00634969">
        <w:rPr>
          <w:rFonts w:cs="Times New Roman"/>
        </w:rPr>
        <w:t>Silencing</w:t>
      </w:r>
      <w:r w:rsidR="00C2046D">
        <w:rPr>
          <w:rFonts w:cs="Times New Roman"/>
        </w:rPr>
        <w:t xml:space="preserve"> </w:t>
      </w:r>
      <w:proofErr w:type="spellStart"/>
      <w:r w:rsidR="008F04B0">
        <w:rPr>
          <w:rFonts w:cs="Times New Roman"/>
        </w:rPr>
        <w:t>vHPC</w:t>
      </w:r>
      <w:proofErr w:type="spellEnd"/>
      <w:r w:rsidR="00C2046D">
        <w:rPr>
          <w:rFonts w:cs="Times New Roman"/>
        </w:rPr>
        <w:t>-</w:t>
      </w:r>
      <w:r w:rsidR="00634969">
        <w:rPr>
          <w:rFonts w:cs="Times New Roman"/>
        </w:rPr>
        <w:t>&gt;</w:t>
      </w:r>
      <w:r w:rsidR="00047D2E">
        <w:rPr>
          <w:rFonts w:cs="Times New Roman"/>
        </w:rPr>
        <w:t xml:space="preserve"> </w:t>
      </w:r>
      <w:r w:rsidR="00C2046D">
        <w:rPr>
          <w:rFonts w:cs="Times New Roman"/>
        </w:rPr>
        <w:t xml:space="preserve">IL projections </w:t>
      </w:r>
      <w:r>
        <w:rPr>
          <w:rFonts w:cs="Times New Roman"/>
        </w:rPr>
        <w:t xml:space="preserve">with CNO </w:t>
      </w:r>
      <w:r w:rsidR="00CD62B3">
        <w:rPr>
          <w:rFonts w:cs="Times New Roman"/>
        </w:rPr>
        <w:t xml:space="preserve">significantly </w:t>
      </w:r>
      <w:r w:rsidR="00C2046D">
        <w:rPr>
          <w:rFonts w:cs="Times New Roman"/>
        </w:rPr>
        <w:t xml:space="preserve">decreased freezing (Fig. </w:t>
      </w:r>
      <w:r w:rsidR="00F424A2">
        <w:rPr>
          <w:rFonts w:cs="Times New Roman"/>
        </w:rPr>
        <w:t>3d</w:t>
      </w:r>
      <w:r w:rsidR="00C2046D">
        <w:rPr>
          <w:rFonts w:cs="Times New Roman"/>
        </w:rPr>
        <w:t xml:space="preserve">; paired t-test, </w:t>
      </w:r>
      <w:r w:rsidR="00272F56">
        <w:rPr>
          <w:rFonts w:cs="Times New Roman"/>
          <w:i/>
        </w:rPr>
        <w:t>P</w:t>
      </w:r>
      <w:r w:rsidR="00C2046D">
        <w:rPr>
          <w:rFonts w:cs="Times New Roman"/>
        </w:rPr>
        <w:t>&lt;0.01)</w:t>
      </w:r>
      <w:r w:rsidR="00CD62B3">
        <w:rPr>
          <w:rFonts w:cs="Times New Roman"/>
        </w:rPr>
        <w:t xml:space="preserve"> relative to the </w:t>
      </w:r>
      <w:r>
        <w:rPr>
          <w:rFonts w:cs="Times New Roman"/>
        </w:rPr>
        <w:t>VEH</w:t>
      </w:r>
      <w:r w:rsidR="00CD62B3">
        <w:rPr>
          <w:rFonts w:cs="Times New Roman"/>
        </w:rPr>
        <w:t xml:space="preserve"> condition</w:t>
      </w:r>
      <w:r w:rsidR="00C2046D">
        <w:rPr>
          <w:rFonts w:cs="Times New Roman"/>
        </w:rPr>
        <w:t xml:space="preserve">, suggesting that </w:t>
      </w:r>
      <w:r w:rsidR="00CD62B3">
        <w:rPr>
          <w:rFonts w:cs="Times New Roman"/>
        </w:rPr>
        <w:t xml:space="preserve">IL projectors in the </w:t>
      </w:r>
      <w:proofErr w:type="spellStart"/>
      <w:r w:rsidR="00CD62B3">
        <w:rPr>
          <w:rFonts w:cs="Times New Roman"/>
        </w:rPr>
        <w:t>vHPC</w:t>
      </w:r>
      <w:proofErr w:type="spellEnd"/>
      <w:r w:rsidR="00C2046D">
        <w:rPr>
          <w:rFonts w:cs="Times New Roman"/>
        </w:rPr>
        <w:t xml:space="preserve"> </w:t>
      </w:r>
      <w:r w:rsidR="00CD62B3">
        <w:rPr>
          <w:rFonts w:cs="Times New Roman"/>
        </w:rPr>
        <w:t>mediate</w:t>
      </w:r>
      <w:r w:rsidR="00C2046D">
        <w:rPr>
          <w:rFonts w:cs="Times New Roman"/>
        </w:rPr>
        <w:t xml:space="preserve"> fear renewal</w:t>
      </w:r>
      <w:r w:rsidR="00CD62B3">
        <w:rPr>
          <w:rFonts w:cs="Times New Roman"/>
        </w:rPr>
        <w:t>. In contrast, CNO administration did not affect fear renewal in rats expressing a control virus</w:t>
      </w:r>
      <w:r w:rsidR="00C2046D">
        <w:rPr>
          <w:rFonts w:cs="Times New Roman"/>
        </w:rPr>
        <w:t xml:space="preserve"> (</w:t>
      </w:r>
      <w:r w:rsidR="00C2046D" w:rsidRPr="00C2046D">
        <w:rPr>
          <w:rFonts w:cs="Times New Roman"/>
        </w:rPr>
        <w:t xml:space="preserve">Fig. </w:t>
      </w:r>
      <w:r w:rsidR="00F424A2">
        <w:rPr>
          <w:rFonts w:cs="Times New Roman"/>
        </w:rPr>
        <w:t>3d</w:t>
      </w:r>
      <w:r w:rsidR="00C2046D">
        <w:rPr>
          <w:rFonts w:cs="Times New Roman"/>
        </w:rPr>
        <w:t xml:space="preserve">; paired t-test, </w:t>
      </w:r>
      <w:r w:rsidR="00272F56">
        <w:rPr>
          <w:rFonts w:cs="Times New Roman"/>
          <w:i/>
        </w:rPr>
        <w:t>P</w:t>
      </w:r>
      <w:r w:rsidR="00C2046D">
        <w:rPr>
          <w:rFonts w:cs="Times New Roman"/>
        </w:rPr>
        <w:t xml:space="preserve">=0.657). </w:t>
      </w:r>
    </w:p>
    <w:p w14:paraId="512EF5B0" w14:textId="77777777" w:rsidR="00C2046D" w:rsidRPr="00C2046D" w:rsidRDefault="00D470CE">
      <w:pPr>
        <w:spacing w:line="480" w:lineRule="auto"/>
        <w:ind w:firstLine="720"/>
        <w:jc w:val="both"/>
        <w:rPr>
          <w:rFonts w:cs="Times New Roman"/>
        </w:rPr>
      </w:pPr>
      <w:r>
        <w:rPr>
          <w:rFonts w:cs="Times New Roman"/>
        </w:rPr>
        <w:t>We next</w:t>
      </w:r>
      <w:r w:rsidR="00C2046D">
        <w:rPr>
          <w:rFonts w:cs="Times New Roman"/>
        </w:rPr>
        <w:t xml:space="preserve"> examined whether </w:t>
      </w:r>
      <w:r w:rsidR="00CD62B3">
        <w:rPr>
          <w:rFonts w:cs="Times New Roman"/>
        </w:rPr>
        <w:t xml:space="preserve">activating IL projectors in the </w:t>
      </w:r>
      <w:proofErr w:type="spellStart"/>
      <w:r w:rsidR="00CD62B3">
        <w:rPr>
          <w:rFonts w:cs="Times New Roman"/>
        </w:rPr>
        <w:t>vHPC</w:t>
      </w:r>
      <w:proofErr w:type="spellEnd"/>
      <w:r w:rsidR="00CD62B3">
        <w:rPr>
          <w:rFonts w:cs="Times New Roman"/>
        </w:rPr>
        <w:t xml:space="preserve"> would</w:t>
      </w:r>
      <w:r w:rsidR="00C2046D">
        <w:rPr>
          <w:rFonts w:cs="Times New Roman"/>
        </w:rPr>
        <w:t xml:space="preserve"> induce fear </w:t>
      </w:r>
      <w:r w:rsidR="00CD62B3">
        <w:rPr>
          <w:rFonts w:cs="Times New Roman"/>
        </w:rPr>
        <w:t>relapse within the</w:t>
      </w:r>
      <w:r w:rsidR="00C2046D">
        <w:rPr>
          <w:rFonts w:cs="Times New Roman"/>
        </w:rPr>
        <w:t xml:space="preserve"> extinction context. </w:t>
      </w:r>
      <w:r w:rsidR="00CD62B3">
        <w:rPr>
          <w:rFonts w:cs="Times New Roman"/>
        </w:rPr>
        <w:t xml:space="preserve">To this end, we expressed a </w:t>
      </w:r>
      <w:proofErr w:type="spellStart"/>
      <w:r w:rsidR="00C2046D" w:rsidRPr="007D286D">
        <w:rPr>
          <w:rFonts w:cs="Times New Roman"/>
          <w:highlight w:val="yellow"/>
        </w:rPr>
        <w:t>Cre</w:t>
      </w:r>
      <w:proofErr w:type="spellEnd"/>
      <w:r w:rsidR="00C2046D" w:rsidRPr="007D286D">
        <w:rPr>
          <w:rFonts w:cs="Times New Roman"/>
          <w:highlight w:val="yellow"/>
        </w:rPr>
        <w:t xml:space="preserve">-dependent </w:t>
      </w:r>
      <w:r w:rsidR="00D13490" w:rsidRPr="007D286D">
        <w:rPr>
          <w:rFonts w:cs="Times New Roman"/>
          <w:highlight w:val="yellow"/>
        </w:rPr>
        <w:t>excitatory DREADD</w:t>
      </w:r>
      <w:r w:rsidR="00D13490">
        <w:rPr>
          <w:rFonts w:cs="Times New Roman"/>
        </w:rPr>
        <w:t xml:space="preserve"> [</w:t>
      </w:r>
      <w:r w:rsidR="00CD62B3">
        <w:rPr>
          <w:rFonts w:cs="Times New Roman"/>
        </w:rPr>
        <w:t>AAV</w:t>
      </w:r>
      <w:r w:rsidR="001813AD">
        <w:rPr>
          <w:rFonts w:cs="Times New Roman"/>
        </w:rPr>
        <w:t>5</w:t>
      </w:r>
      <w:r w:rsidR="00CD62B3">
        <w:rPr>
          <w:rFonts w:cs="Times New Roman"/>
        </w:rPr>
        <w:t>-</w:t>
      </w:r>
      <w:r w:rsidR="001813AD">
        <w:rPr>
          <w:rFonts w:cs="Times New Roman"/>
        </w:rPr>
        <w:t>hSyn</w:t>
      </w:r>
      <w:r w:rsidR="00CD62B3">
        <w:rPr>
          <w:rFonts w:cs="Times New Roman"/>
        </w:rPr>
        <w:t>-</w:t>
      </w:r>
      <w:r w:rsidR="00C2046D">
        <w:rPr>
          <w:rFonts w:cs="Times New Roman"/>
        </w:rPr>
        <w:t>DIO-hM3D(</w:t>
      </w:r>
      <w:proofErr w:type="spellStart"/>
      <w:r w:rsidR="00C2046D">
        <w:rPr>
          <w:rFonts w:cs="Times New Roman"/>
        </w:rPr>
        <w:t>G</w:t>
      </w:r>
      <w:r w:rsidR="00C2046D" w:rsidRPr="002A6A09">
        <w:rPr>
          <w:rFonts w:cs="Times New Roman"/>
          <w:vertAlign w:val="subscript"/>
        </w:rPr>
        <w:t>q</w:t>
      </w:r>
      <w:proofErr w:type="spellEnd"/>
      <w:r w:rsidR="00C2046D">
        <w:rPr>
          <w:rFonts w:cs="Times New Roman"/>
        </w:rPr>
        <w:t>)</w:t>
      </w:r>
      <w:r w:rsidR="00CD62B3">
        <w:rPr>
          <w:rFonts w:cs="Times New Roman"/>
        </w:rPr>
        <w:t>-</w:t>
      </w:r>
      <w:proofErr w:type="spellStart"/>
      <w:r w:rsidR="00CD62B3">
        <w:rPr>
          <w:rFonts w:cs="Times New Roman"/>
        </w:rPr>
        <w:t>mCherry</w:t>
      </w:r>
      <w:proofErr w:type="spellEnd"/>
      <w:r w:rsidR="00D13490">
        <w:rPr>
          <w:rFonts w:cs="Times New Roman"/>
        </w:rPr>
        <w:t>]</w:t>
      </w:r>
      <w:r w:rsidR="00C2046D">
        <w:rPr>
          <w:rFonts w:cs="Times New Roman"/>
        </w:rPr>
        <w:t xml:space="preserve"> </w:t>
      </w:r>
      <w:r w:rsidR="00CD62B3">
        <w:rPr>
          <w:rFonts w:cs="Times New Roman"/>
        </w:rPr>
        <w:t>in</w:t>
      </w:r>
      <w:r w:rsidR="00C2046D">
        <w:rPr>
          <w:rFonts w:cs="Times New Roman"/>
        </w:rPr>
        <w:t xml:space="preserve"> </w:t>
      </w:r>
      <w:proofErr w:type="spellStart"/>
      <w:r w:rsidR="008F04B0">
        <w:rPr>
          <w:rFonts w:cs="Times New Roman"/>
        </w:rPr>
        <w:t>vHPC</w:t>
      </w:r>
      <w:proofErr w:type="spellEnd"/>
      <w:r w:rsidR="00C2046D">
        <w:rPr>
          <w:rFonts w:cs="Times New Roman"/>
        </w:rPr>
        <w:t xml:space="preserve"> neurons projecting to the IL</w:t>
      </w:r>
      <w:r w:rsidR="00AE0532">
        <w:rPr>
          <w:rFonts w:cs="Times New Roman"/>
        </w:rPr>
        <w:t xml:space="preserve"> (Fig. </w:t>
      </w:r>
      <w:r w:rsidR="00CD62B3">
        <w:rPr>
          <w:rFonts w:cs="Times New Roman"/>
        </w:rPr>
        <w:t>4a</w:t>
      </w:r>
      <w:r w:rsidR="0096441C">
        <w:rPr>
          <w:rFonts w:cs="Times New Roman"/>
        </w:rPr>
        <w:t>, b</w:t>
      </w:r>
      <w:r w:rsidR="00AE0532">
        <w:rPr>
          <w:rFonts w:cs="Times New Roman"/>
        </w:rPr>
        <w:t>)</w:t>
      </w:r>
      <w:r w:rsidR="00C2046D">
        <w:rPr>
          <w:rFonts w:cs="Times New Roman"/>
        </w:rPr>
        <w:t xml:space="preserve">. After fear conditioning and extinction, rats </w:t>
      </w:r>
      <w:r>
        <w:rPr>
          <w:rFonts w:cs="Times New Roman"/>
        </w:rPr>
        <w:t>received a</w:t>
      </w:r>
      <w:r w:rsidR="00C2046D">
        <w:rPr>
          <w:rFonts w:cs="Times New Roman"/>
        </w:rPr>
        <w:t xml:space="preserve"> within-subject</w:t>
      </w:r>
      <w:r>
        <w:rPr>
          <w:rFonts w:cs="Times New Roman"/>
        </w:rPr>
        <w:t>s</w:t>
      </w:r>
      <w:r w:rsidR="00C2046D">
        <w:rPr>
          <w:rFonts w:cs="Times New Roman"/>
        </w:rPr>
        <w:t xml:space="preserve"> </w:t>
      </w:r>
      <w:r>
        <w:rPr>
          <w:rFonts w:cs="Times New Roman"/>
        </w:rPr>
        <w:t xml:space="preserve">extinction retrieval test (i.e., each rat received extinction retrieval tests after CNO or VEH administration in a </w:t>
      </w:r>
      <w:r>
        <w:rPr>
          <w:rFonts w:cs="Times New Roman"/>
        </w:rPr>
        <w:lastRenderedPageBreak/>
        <w:t>counterbalanced order)</w:t>
      </w:r>
      <w:r w:rsidR="0096441C">
        <w:rPr>
          <w:rFonts w:cs="Times New Roman"/>
        </w:rPr>
        <w:t xml:space="preserve"> (Fig. </w:t>
      </w:r>
      <w:r w:rsidR="00F424A2">
        <w:rPr>
          <w:rFonts w:cs="Times New Roman"/>
        </w:rPr>
        <w:t>3c</w:t>
      </w:r>
      <w:r w:rsidR="001813AD">
        <w:rPr>
          <w:rFonts w:cs="Times New Roman"/>
        </w:rPr>
        <w:t>)</w:t>
      </w:r>
      <w:r w:rsidR="00C2046D">
        <w:rPr>
          <w:rFonts w:cs="Times New Roman"/>
        </w:rPr>
        <w:t xml:space="preserve">. Activation of </w:t>
      </w:r>
      <w:proofErr w:type="spellStart"/>
      <w:r w:rsidR="008F04B0">
        <w:rPr>
          <w:rFonts w:cs="Times New Roman"/>
        </w:rPr>
        <w:t>vHPC</w:t>
      </w:r>
      <w:proofErr w:type="spellEnd"/>
      <w:r>
        <w:rPr>
          <w:rFonts w:cs="Times New Roman"/>
        </w:rPr>
        <w:t>-&gt;</w:t>
      </w:r>
      <w:r w:rsidR="00C2046D">
        <w:rPr>
          <w:rFonts w:cs="Times New Roman"/>
        </w:rPr>
        <w:t>IL projections</w:t>
      </w:r>
      <w:r>
        <w:rPr>
          <w:rFonts w:cs="Times New Roman"/>
        </w:rPr>
        <w:t xml:space="preserve"> led to a renewal of fear </w:t>
      </w:r>
      <w:r w:rsidR="00C2046D">
        <w:rPr>
          <w:rFonts w:cs="Times New Roman"/>
        </w:rPr>
        <w:t xml:space="preserve">in </w:t>
      </w:r>
      <w:r>
        <w:rPr>
          <w:rFonts w:cs="Times New Roman"/>
        </w:rPr>
        <w:t xml:space="preserve">the </w:t>
      </w:r>
      <w:r w:rsidR="00C2046D">
        <w:rPr>
          <w:rFonts w:cs="Times New Roman"/>
        </w:rPr>
        <w:t xml:space="preserve">extinction context (Fig. </w:t>
      </w:r>
      <w:r w:rsidR="00F424A2">
        <w:rPr>
          <w:rFonts w:cs="Times New Roman"/>
        </w:rPr>
        <w:t>3</w:t>
      </w:r>
      <w:r w:rsidR="002C072C">
        <w:rPr>
          <w:rFonts w:cs="Times New Roman"/>
        </w:rPr>
        <w:t xml:space="preserve"> </w:t>
      </w:r>
      <w:r w:rsidR="00F424A2">
        <w:rPr>
          <w:rFonts w:cs="Times New Roman"/>
        </w:rPr>
        <w:t>d</w:t>
      </w:r>
      <w:r w:rsidR="00C2046D">
        <w:rPr>
          <w:rFonts w:cs="Times New Roman"/>
        </w:rPr>
        <w:t>; paired t-test</w:t>
      </w:r>
      <w:r w:rsidR="001813AD">
        <w:rPr>
          <w:rFonts w:cs="Times New Roman"/>
        </w:rPr>
        <w:t>,</w:t>
      </w:r>
      <w:r w:rsidR="00C2046D">
        <w:rPr>
          <w:rFonts w:cs="Times New Roman"/>
        </w:rPr>
        <w:t xml:space="preserve"> </w:t>
      </w:r>
      <w:r w:rsidR="00272F56">
        <w:rPr>
          <w:rFonts w:cs="Times New Roman"/>
          <w:i/>
        </w:rPr>
        <w:t>P</w:t>
      </w:r>
      <w:r w:rsidR="00C2046D">
        <w:rPr>
          <w:rFonts w:cs="Times New Roman"/>
        </w:rPr>
        <w:t xml:space="preserve">&lt;0.05), </w:t>
      </w:r>
      <w:r>
        <w:rPr>
          <w:rFonts w:cs="Times New Roman"/>
        </w:rPr>
        <w:t xml:space="preserve">revealing </w:t>
      </w:r>
      <w:r w:rsidR="00C2046D">
        <w:rPr>
          <w:rFonts w:cs="Times New Roman"/>
        </w:rPr>
        <w:t xml:space="preserve">that </w:t>
      </w:r>
      <w:r>
        <w:rPr>
          <w:rFonts w:cs="Times New Roman"/>
        </w:rPr>
        <w:t xml:space="preserve">IL projectors in the </w:t>
      </w:r>
      <w:proofErr w:type="spellStart"/>
      <w:r>
        <w:rPr>
          <w:rFonts w:cs="Times New Roman"/>
        </w:rPr>
        <w:t>vHPC</w:t>
      </w:r>
      <w:proofErr w:type="spellEnd"/>
      <w:r>
        <w:rPr>
          <w:rFonts w:cs="Times New Roman"/>
        </w:rPr>
        <w:t xml:space="preserve"> are capable of driving fear relapse</w:t>
      </w:r>
      <w:r w:rsidR="00C2046D">
        <w:rPr>
          <w:rFonts w:cs="Times New Roman"/>
        </w:rPr>
        <w:t xml:space="preserve">. </w:t>
      </w:r>
    </w:p>
    <w:p w14:paraId="1194500F" w14:textId="214EF49B" w:rsidR="005915F3" w:rsidRDefault="00382060">
      <w:pPr>
        <w:spacing w:line="480" w:lineRule="auto"/>
        <w:jc w:val="both"/>
      </w:pPr>
      <w:r>
        <w:tab/>
      </w:r>
      <w:r w:rsidR="00D470CE">
        <w:t>Given that neuronal activity in the IL has been linked to fear suppression</w:t>
      </w:r>
      <w:r w:rsidR="009A7C2F" w:rsidRPr="009A7C2F">
        <w:t xml:space="preserve"> </w:t>
      </w:r>
      <w:r w:rsidR="006609C4">
        <w:fldChar w:fldCharType="begin"/>
      </w:r>
      <w:r w:rsidR="0079191B">
        <w:instrText xml:space="preserve"> ADDIN EN.CITE &lt;EndNote&gt;&lt;Cite&gt;&lt;Author&gt;Milad&lt;/Author&gt;&lt;Year&gt;2002&lt;/Year&gt;&lt;RecNum&gt;5112&lt;/RecNum&gt;&lt;DisplayText&gt;&lt;style face="superscript"&gt;10&lt;/style&gt;&lt;/DisplayText&gt;&lt;record&gt;&lt;rec-number&gt;5112&lt;/rec-number&gt;&lt;foreign-keys&gt;&lt;key app="EN" db-id="rxtdesfx40eepdet0e55wf2cdzdze5e9a5av" timestamp="1351564982"&gt;5112&lt;/key&gt;&lt;/foreign-keys&gt;&lt;ref-type name="Journal Article"&gt;17&lt;/ref-type&gt;&lt;contributors&gt;&lt;authors&gt;&lt;author&gt;Milad, M. R.&lt;/author&gt;&lt;author&gt;Quirk, G. J.&lt;/author&gt;&lt;/authors&gt;&lt;/contributors&gt;&lt;auth-address&gt;Department of Physiology, Ponce School of Medicine, Ponce, Puerto Rico 00732, USA.&lt;/auth-address&gt;&lt;titles&gt;&lt;title&gt;Neurons in medial prefrontal cortex signal memory for fear extinction&lt;/title&gt;&lt;secondary-title&gt;Nature&lt;/secondary-title&gt;&lt;alt-title&gt;Nature&lt;/alt-title&gt;&lt;/titles&gt;&lt;periodical&gt;&lt;full-title&gt;Nature&lt;/full-title&gt;&lt;abbr-1&gt;Nature&lt;/abbr-1&gt;&lt;/periodical&gt;&lt;alt-periodical&gt;&lt;full-title&gt;Nature&lt;/full-title&gt;&lt;abbr-1&gt;Nature&lt;/abbr-1&gt;&lt;/alt-periodical&gt;&lt;pages&gt;70-4&lt;/pages&gt;&lt;volume&gt;420&lt;/volume&gt;&lt;number&gt;6911&lt;/number&gt;&lt;edition&gt;2002/11/08&lt;/edition&gt;&lt;keywords&gt;&lt;keyword&gt;Acoustic Stimulation&lt;/keyword&gt;&lt;keyword&gt;Animals&lt;/keyword&gt;&lt;keyword&gt;Conditioning, Classical/physiology&lt;/keyword&gt;&lt;keyword&gt;Electroshock&lt;/keyword&gt;&lt;keyword&gt;Extinction, Psychological/*physiology&lt;/keyword&gt;&lt;keyword&gt;Fear/*physiology&lt;/keyword&gt;&lt;keyword&gt;Male&lt;/keyword&gt;&lt;keyword&gt;Memory/*physiology&lt;/keyword&gt;&lt;keyword&gt;Neurons/*physiology&lt;/keyword&gt;&lt;keyword&gt;Prefrontal Cortex/*cytology/*physiology&lt;/keyword&gt;&lt;keyword&gt;Rats&lt;/keyword&gt;&lt;keyword&gt;Rats, Sprague-Dawley&lt;/keyword&gt;&lt;keyword&gt;Sound&lt;/keyword&gt;&lt;/keywords&gt;&lt;dates&gt;&lt;year&gt;2002&lt;/year&gt;&lt;pub-dates&gt;&lt;date&gt;Nov 7&lt;/date&gt;&lt;/pub-dates&gt;&lt;/dates&gt;&lt;isbn&gt;0028-0836 (Print)&amp;#xD;0028-0836 (Linking)&lt;/isbn&gt;&lt;accession-num&gt;12422216&lt;/accession-num&gt;&lt;work-type&gt;Research Support, U.S. Gov&amp;apos;t, P.H.S.&lt;/work-type&gt;&lt;urls&gt;&lt;related-urls&gt;&lt;url&gt;http://www.ncbi.nlm.nih.gov/pubmed/12422216&lt;/url&gt;&lt;/related-urls&gt;&lt;/urls&gt;&lt;electronic-resource-num&gt;10.1038/nature01138&lt;/electronic-resource-num&gt;&lt;language&gt;eng&lt;/language&gt;&lt;/record&gt;&lt;/Cite&gt;&lt;/EndNote&gt;</w:instrText>
      </w:r>
      <w:r w:rsidR="006609C4">
        <w:fldChar w:fldCharType="separate"/>
      </w:r>
      <w:r w:rsidR="0079191B" w:rsidRPr="0079191B">
        <w:rPr>
          <w:noProof/>
          <w:vertAlign w:val="superscript"/>
        </w:rPr>
        <w:t>10</w:t>
      </w:r>
      <w:r w:rsidR="006609C4">
        <w:fldChar w:fldCharType="end"/>
      </w:r>
      <w:r w:rsidR="00D470CE">
        <w:t xml:space="preserve">, the present results suggest that </w:t>
      </w:r>
      <w:proofErr w:type="spellStart"/>
      <w:r w:rsidR="00D470CE">
        <w:t>vHPC</w:t>
      </w:r>
      <w:proofErr w:type="spellEnd"/>
      <w:r w:rsidR="00D470CE">
        <w:t xml:space="preserve">-mediated feed-forward inhibition of IL projection neurons mediates fear relapse.  </w:t>
      </w:r>
      <w:r w:rsidR="00D470CE">
        <w:rPr>
          <w:rFonts w:cs="Times New Roman"/>
        </w:rPr>
        <w:t xml:space="preserve">To test this hypothesis, we examined the role for </w:t>
      </w:r>
      <w:proofErr w:type="spellStart"/>
      <w:r w:rsidR="00D470CE">
        <w:rPr>
          <w:rFonts w:cs="Times New Roman"/>
        </w:rPr>
        <w:t>GABAergic</w:t>
      </w:r>
      <w:proofErr w:type="spellEnd"/>
      <w:r w:rsidR="00D470CE">
        <w:rPr>
          <w:rFonts w:cs="Times New Roman"/>
        </w:rPr>
        <w:t xml:space="preserve"> transmission in the IL in the expression of fear renewal. </w:t>
      </w:r>
      <w:r w:rsidR="00D470CE">
        <w:t>I</w:t>
      </w:r>
      <w:r w:rsidR="00E00525" w:rsidRPr="000C2B8B">
        <w:t>ntracranial</w:t>
      </w:r>
      <w:r>
        <w:t xml:space="preserve"> </w:t>
      </w:r>
      <w:proofErr w:type="spellStart"/>
      <w:r>
        <w:t>microinfusions</w:t>
      </w:r>
      <w:proofErr w:type="spellEnd"/>
      <w:r>
        <w:t xml:space="preserve"> of CGP55845</w:t>
      </w:r>
      <w:r w:rsidR="00E00525" w:rsidRPr="000C2B8B">
        <w:t xml:space="preserve">, </w:t>
      </w:r>
      <w:proofErr w:type="spellStart"/>
      <w:r w:rsidR="00E00525" w:rsidRPr="000C2B8B">
        <w:t>picrotoxin</w:t>
      </w:r>
      <w:proofErr w:type="spellEnd"/>
      <w:r w:rsidR="00D470CE">
        <w:t xml:space="preserve"> (a GABA</w:t>
      </w:r>
      <w:r w:rsidR="00D470CE" w:rsidRPr="009A2C97">
        <w:rPr>
          <w:vertAlign w:val="subscript"/>
        </w:rPr>
        <w:t>A</w:t>
      </w:r>
      <w:r w:rsidR="00D470CE">
        <w:t xml:space="preserve"> receptor antagonist)</w:t>
      </w:r>
      <w:r w:rsidR="00E00525" w:rsidRPr="000C2B8B">
        <w:t xml:space="preserve">, or </w:t>
      </w:r>
      <w:r w:rsidR="005915F3">
        <w:t>both</w:t>
      </w:r>
      <w:r w:rsidR="00E00525" w:rsidRPr="000C2B8B">
        <w:t xml:space="preserve"> </w:t>
      </w:r>
      <w:r w:rsidR="00D470CE">
        <w:t>in</w:t>
      </w:r>
      <w:r w:rsidR="005915F3">
        <w:t>to</w:t>
      </w:r>
      <w:r w:rsidR="00D470CE">
        <w:t xml:space="preserve"> the IL </w:t>
      </w:r>
      <w:r w:rsidR="00E00525">
        <w:t xml:space="preserve">significantly reduced </w:t>
      </w:r>
      <w:r w:rsidR="00E00525" w:rsidRPr="000C2B8B">
        <w:t>fear renewal a</w:t>
      </w:r>
      <w:r w:rsidR="00507742">
        <w:t>s compared to vehicle treatment</w:t>
      </w:r>
      <w:r w:rsidR="00E00525" w:rsidRPr="000C2B8B">
        <w:t xml:space="preserve"> (</w:t>
      </w:r>
      <w:r w:rsidR="00E00525">
        <w:t xml:space="preserve">Fig. </w:t>
      </w:r>
      <w:r w:rsidR="002C072C">
        <w:t>3e</w:t>
      </w:r>
      <w:r w:rsidR="0096441C">
        <w:t>, f</w:t>
      </w:r>
      <w:r w:rsidR="00E00525">
        <w:t>; one-way factorial ANOVA,</w:t>
      </w:r>
      <w:r>
        <w:t xml:space="preserve"> main effect of drug assignment,</w:t>
      </w:r>
      <w:r w:rsidR="00E00525">
        <w:t xml:space="preserve"> </w:t>
      </w:r>
      <w:r w:rsidR="00E00525" w:rsidRPr="00382060">
        <w:rPr>
          <w:i/>
        </w:rPr>
        <w:t>F</w:t>
      </w:r>
      <w:r w:rsidR="00E00525" w:rsidRPr="00E00525">
        <w:rPr>
          <w:vertAlign w:val="subscript"/>
        </w:rPr>
        <w:t>3,28</w:t>
      </w:r>
      <w:r w:rsidR="00E00525">
        <w:t>=12.607</w:t>
      </w:r>
      <w:r>
        <w:t xml:space="preserve">, </w:t>
      </w:r>
      <w:r w:rsidRPr="00382060">
        <w:rPr>
          <w:i/>
        </w:rPr>
        <w:t>P</w:t>
      </w:r>
      <w:r>
        <w:t>&lt;0.0001</w:t>
      </w:r>
      <w:r w:rsidR="00E00525">
        <w:t>, post hoc Fisher</w:t>
      </w:r>
      <w:r>
        <w:t xml:space="preserve">’s Protected Least Significant Difference [PLSD] </w:t>
      </w:r>
      <w:r w:rsidRPr="00382060">
        <w:rPr>
          <w:i/>
        </w:rPr>
        <w:t>P</w:t>
      </w:r>
      <w:r>
        <w:t xml:space="preserve">&lt;0.05, </w:t>
      </w:r>
      <w:r w:rsidRPr="00382060">
        <w:rPr>
          <w:i/>
        </w:rPr>
        <w:t>P</w:t>
      </w:r>
      <w:r>
        <w:t xml:space="preserve">&lt;0.001, </w:t>
      </w:r>
      <w:r w:rsidRPr="00382060">
        <w:rPr>
          <w:i/>
        </w:rPr>
        <w:t>P</w:t>
      </w:r>
      <w:r>
        <w:t>&lt;0.0001 for CGP, PTX, and CGP+PTX vs. VEH comparisons, respectively</w:t>
      </w:r>
      <w:r w:rsidR="00E00525" w:rsidRPr="000C2B8B">
        <w:t>).</w:t>
      </w:r>
      <w:r w:rsidR="006A68B8">
        <w:t xml:space="preserve"> </w:t>
      </w:r>
      <w:r w:rsidR="005915F3">
        <w:t xml:space="preserve"> These results reveal that </w:t>
      </w:r>
      <w:proofErr w:type="spellStart"/>
      <w:r w:rsidR="005915F3">
        <w:t>GABAergic</w:t>
      </w:r>
      <w:proofErr w:type="spellEnd"/>
      <w:r w:rsidR="005915F3">
        <w:t xml:space="preserve"> transmission in </w:t>
      </w:r>
      <w:ins w:id="147" w:author="Roger Marek" w:date="2016-07-13T15:02:00Z">
        <w:r w:rsidR="00C0539B">
          <w:t xml:space="preserve">the </w:t>
        </w:r>
      </w:ins>
      <w:r w:rsidR="005915F3">
        <w:t xml:space="preserve">IL </w:t>
      </w:r>
      <w:del w:id="148" w:author="Roger Marek" w:date="2016-07-13T15:03:00Z">
        <w:r w:rsidR="005915F3" w:rsidDel="0020532A">
          <w:delText xml:space="preserve">underlies </w:delText>
        </w:r>
      </w:del>
      <w:ins w:id="149" w:author="Roger Marek" w:date="2016-07-13T15:03:00Z">
        <w:r w:rsidR="0020532A">
          <w:t xml:space="preserve">regulates </w:t>
        </w:r>
      </w:ins>
      <w:r w:rsidR="005915F3">
        <w:t>fear relapse.</w:t>
      </w:r>
    </w:p>
    <w:p w14:paraId="5089840F" w14:textId="77777777" w:rsidR="003510B4" w:rsidRDefault="005915F3">
      <w:pPr>
        <w:spacing w:line="480" w:lineRule="auto"/>
        <w:ind w:firstLine="720"/>
        <w:jc w:val="both"/>
        <w:rPr>
          <w:ins w:id="150" w:author="Roger Marek" w:date="2016-07-13T12:52:00Z"/>
        </w:rPr>
      </w:pPr>
      <w:r>
        <w:t xml:space="preserve">Collectively, </w:t>
      </w:r>
      <w:r w:rsidR="00260FEE">
        <w:t xml:space="preserve">we </w:t>
      </w:r>
      <w:r w:rsidR="002C072C">
        <w:t xml:space="preserve">have </w:t>
      </w:r>
      <w:r w:rsidR="00260FEE">
        <w:t>show</w:t>
      </w:r>
      <w:r w:rsidR="002C072C">
        <w:t>n</w:t>
      </w:r>
      <w:r w:rsidR="00260FEE">
        <w:t xml:space="preserve"> that </w:t>
      </w:r>
      <w:proofErr w:type="spellStart"/>
      <w:r w:rsidRPr="00D236AA">
        <w:rPr>
          <w:highlight w:val="yellow"/>
        </w:rPr>
        <w:t>GABAergic</w:t>
      </w:r>
      <w:proofErr w:type="spellEnd"/>
      <w:r w:rsidRPr="00D236AA">
        <w:rPr>
          <w:highlight w:val="yellow"/>
        </w:rPr>
        <w:t xml:space="preserve"> </w:t>
      </w:r>
      <w:r w:rsidR="00260FEE" w:rsidRPr="00D236AA">
        <w:rPr>
          <w:highlight w:val="yellow"/>
        </w:rPr>
        <w:t>feed-forward inhibition by PV</w:t>
      </w:r>
      <w:r w:rsidR="00260FEE" w:rsidRPr="00D236AA">
        <w:rPr>
          <w:highlight w:val="yellow"/>
          <w:vertAlign w:val="superscript"/>
        </w:rPr>
        <w:t>+</w:t>
      </w:r>
      <w:r w:rsidR="00260FEE" w:rsidRPr="00D236AA">
        <w:rPr>
          <w:highlight w:val="yellow"/>
        </w:rPr>
        <w:t xml:space="preserve"> interneurons dominates </w:t>
      </w:r>
      <w:r w:rsidR="00FF16CF" w:rsidRPr="00D236AA">
        <w:rPr>
          <w:highlight w:val="yellow"/>
        </w:rPr>
        <w:t>synaptic</w:t>
      </w:r>
      <w:r w:rsidR="00260FEE" w:rsidRPr="00D236AA">
        <w:rPr>
          <w:highlight w:val="yellow"/>
        </w:rPr>
        <w:t xml:space="preserve"> projections </w:t>
      </w:r>
      <w:r w:rsidR="00FF16CF" w:rsidRPr="00D236AA">
        <w:rPr>
          <w:highlight w:val="yellow"/>
        </w:rPr>
        <w:t xml:space="preserve">of the </w:t>
      </w:r>
      <w:proofErr w:type="spellStart"/>
      <w:r w:rsidR="00FF16CF" w:rsidRPr="00D236AA">
        <w:rPr>
          <w:highlight w:val="yellow"/>
        </w:rPr>
        <w:t>vHPC</w:t>
      </w:r>
      <w:proofErr w:type="spellEnd"/>
      <w:r w:rsidR="00FF16CF" w:rsidRPr="00D236AA">
        <w:rPr>
          <w:highlight w:val="yellow"/>
        </w:rPr>
        <w:t xml:space="preserve"> </w:t>
      </w:r>
      <w:r w:rsidR="00260FEE" w:rsidRPr="00D236AA">
        <w:rPr>
          <w:highlight w:val="yellow"/>
        </w:rPr>
        <w:t>to the IL</w:t>
      </w:r>
      <w:r w:rsidR="00260FEE">
        <w:t xml:space="preserve">. </w:t>
      </w:r>
      <w:r w:rsidR="00FF16CF">
        <w:t xml:space="preserve">This inhibitory network has an important role in regulating the expression of extinguished fear, insofar as </w:t>
      </w:r>
      <w:proofErr w:type="spellStart"/>
      <w:r w:rsidR="00FF16CF">
        <w:t>pharmacogentically</w:t>
      </w:r>
      <w:proofErr w:type="spellEnd"/>
      <w:r w:rsidR="00FF16CF">
        <w:t xml:space="preserve"> activating IL projectors in the </w:t>
      </w:r>
      <w:proofErr w:type="spellStart"/>
      <w:r w:rsidR="00FF16CF">
        <w:t>vHPC</w:t>
      </w:r>
      <w:proofErr w:type="spellEnd"/>
      <w:r w:rsidR="00FF16CF">
        <w:t xml:space="preserve"> leads to a relapse of fear after extinction. Importantly,</w:t>
      </w:r>
      <w:r>
        <w:t xml:space="preserve"> </w:t>
      </w:r>
      <w:ins w:id="151" w:author="Roger Marek" w:date="2016-07-13T12:51:00Z">
        <w:r w:rsidR="003510B4">
          <w:t xml:space="preserve">fear relapse can be prevented by either </w:t>
        </w:r>
      </w:ins>
      <w:del w:id="152" w:author="Roger Marek" w:date="2016-07-13T12:51:00Z">
        <w:r w:rsidR="00FF16CF" w:rsidDel="003510B4">
          <w:delText xml:space="preserve">either </w:delText>
        </w:r>
      </w:del>
      <w:proofErr w:type="spellStart"/>
      <w:r w:rsidR="00FF16CF">
        <w:t>pharmacogenetic</w:t>
      </w:r>
      <w:proofErr w:type="spellEnd"/>
      <w:r w:rsidR="00FF16CF">
        <w:t xml:space="preserve"> silencing of IL projectors in the </w:t>
      </w:r>
      <w:proofErr w:type="spellStart"/>
      <w:r w:rsidR="00FF16CF">
        <w:t>vHPC</w:t>
      </w:r>
      <w:proofErr w:type="spellEnd"/>
      <w:r w:rsidR="00FF16CF">
        <w:t xml:space="preserve"> or antagonizing </w:t>
      </w:r>
      <w:proofErr w:type="spellStart"/>
      <w:r w:rsidR="00FF16CF">
        <w:t>GABAergic</w:t>
      </w:r>
      <w:proofErr w:type="spellEnd"/>
      <w:r w:rsidR="00FF16CF">
        <w:t xml:space="preserve"> receptors in the IL</w:t>
      </w:r>
      <w:del w:id="153" w:author="Roger Marek" w:date="2016-07-13T12:52:00Z">
        <w:r w:rsidDel="003510B4">
          <w:delText xml:space="preserve"> </w:delText>
        </w:r>
        <w:r w:rsidR="00FF16CF" w:rsidDel="003510B4">
          <w:delText>prevents fear relapse</w:delText>
        </w:r>
      </w:del>
      <w:r w:rsidR="00FF16CF">
        <w:t xml:space="preserve">. This work indicates that </w:t>
      </w:r>
      <w:proofErr w:type="spellStart"/>
      <w:r w:rsidR="00FF16CF">
        <w:t>vHPC</w:t>
      </w:r>
      <w:proofErr w:type="spellEnd"/>
      <w:r w:rsidR="00FF16CF">
        <w:t xml:space="preserve"> synapses on IL interneurons are a unique target for therapeutic interventions aimed at broadening the generalization of extinction memories, thereby reducing the possibility that pathological fear relapses after therapy.</w:t>
      </w:r>
    </w:p>
    <w:p w14:paraId="01D0113E" w14:textId="469C1395" w:rsidR="00382124" w:rsidRDefault="00FF16CF">
      <w:pPr>
        <w:spacing w:line="480" w:lineRule="auto"/>
        <w:ind w:firstLine="720"/>
        <w:jc w:val="both"/>
        <w:rPr>
          <w:rFonts w:cs="Times New Roman"/>
          <w:highlight w:val="cyan"/>
        </w:rPr>
        <w:sectPr w:rsidR="00382124" w:rsidSect="00382124">
          <w:type w:val="continuous"/>
          <w:pgSz w:w="12240" w:h="15840"/>
          <w:pgMar w:top="1440" w:right="1440" w:bottom="1440" w:left="1440" w:header="720" w:footer="720" w:gutter="0"/>
          <w:lnNumType w:countBy="1" w:restart="continuous"/>
          <w:cols w:space="720"/>
          <w:docGrid w:linePitch="360"/>
        </w:sectPr>
      </w:pPr>
      <w:r>
        <w:t xml:space="preserve">  </w:t>
      </w:r>
    </w:p>
    <w:p w14:paraId="26321712" w14:textId="77777777" w:rsidR="00EC64B0" w:rsidRPr="00EC64B0" w:rsidRDefault="00E00525" w:rsidP="000C6529">
      <w:pPr>
        <w:spacing w:line="480" w:lineRule="auto"/>
        <w:rPr>
          <w:rFonts w:cs="Times New Roman"/>
          <w:highlight w:val="cyan"/>
        </w:rPr>
      </w:pPr>
      <w:r>
        <w:rPr>
          <w:rStyle w:val="CommentReference"/>
        </w:rPr>
        <w:lastRenderedPageBreak/>
        <w:commentReference w:id="154"/>
      </w:r>
      <w:r w:rsidR="00435C03" w:rsidRPr="00373026">
        <w:rPr>
          <w:rFonts w:cs="Times New Roman"/>
          <w:highlight w:val="cyan"/>
        </w:rPr>
        <w:br w:type="page"/>
      </w:r>
    </w:p>
    <w:p w14:paraId="6AABD313" w14:textId="77777777" w:rsidR="000C2B8B" w:rsidRPr="00EC64B0" w:rsidRDefault="00CA54B3" w:rsidP="00EC64B0">
      <w:pPr>
        <w:spacing w:line="480" w:lineRule="auto"/>
        <w:outlineLvl w:val="0"/>
        <w:rPr>
          <w:rFonts w:cs="Times New Roman"/>
          <w:highlight w:val="cyan"/>
        </w:rPr>
      </w:pPr>
      <w:r w:rsidRPr="00EC64B0">
        <w:rPr>
          <w:rFonts w:cs="Times New Roman"/>
          <w:b/>
        </w:rPr>
        <w:lastRenderedPageBreak/>
        <w:t>ACKNOWLEDGEMENTS</w:t>
      </w:r>
    </w:p>
    <w:p w14:paraId="5CCD5FF5" w14:textId="1C00E1BA" w:rsidR="004468B1" w:rsidRDefault="004468B1" w:rsidP="006B777D">
      <w:pPr>
        <w:spacing w:line="480" w:lineRule="auto"/>
        <w:rPr>
          <w:rFonts w:cs="Times New Roman"/>
        </w:rPr>
      </w:pPr>
      <w:r w:rsidRPr="000A4523">
        <w:rPr>
          <w:rFonts w:cs="Times New Roman"/>
        </w:rPr>
        <w:t>We than</w:t>
      </w:r>
      <w:ins w:id="155" w:author="Roger Marek" w:date="2016-07-07T13:20:00Z">
        <w:r w:rsidR="008D5A01">
          <w:rPr>
            <w:rFonts w:cs="Times New Roman"/>
          </w:rPr>
          <w:t xml:space="preserve">k </w:t>
        </w:r>
      </w:ins>
      <w:ins w:id="156" w:author="Roger Marek" w:date="2016-07-07T13:18:00Z">
        <w:r w:rsidR="008D5A01">
          <w:rPr>
            <w:rFonts w:cs="Times New Roman"/>
          </w:rPr>
          <w:t xml:space="preserve">Allen Woodruff for proof-reading the </w:t>
        </w:r>
      </w:ins>
      <w:ins w:id="157" w:author="Roger Marek" w:date="2016-07-07T13:19:00Z">
        <w:r w:rsidR="008D5A01">
          <w:rPr>
            <w:rFonts w:cs="Times New Roman"/>
          </w:rPr>
          <w:t>manuscript</w:t>
        </w:r>
      </w:ins>
      <w:ins w:id="158" w:author="Roger Marek" w:date="2016-07-12T11:42:00Z">
        <w:r w:rsidR="00D2697A">
          <w:rPr>
            <w:rFonts w:cs="Times New Roman"/>
          </w:rPr>
          <w:t xml:space="preserve"> </w:t>
        </w:r>
        <w:proofErr w:type="spellStart"/>
        <w:r w:rsidR="00D2697A">
          <w:rPr>
            <w:rFonts w:cs="Times New Roman"/>
          </w:rPr>
          <w:t>ans</w:t>
        </w:r>
        <w:proofErr w:type="spellEnd"/>
        <w:r w:rsidR="00D2697A">
          <w:rPr>
            <w:rFonts w:cs="Times New Roman"/>
          </w:rPr>
          <w:t xml:space="preserve"> Li Xu for producing the viruses</w:t>
        </w:r>
      </w:ins>
      <w:del w:id="159" w:author="Roger Marek" w:date="2016-07-07T13:18:00Z">
        <w:r w:rsidRPr="000A4523" w:rsidDel="008D5A01">
          <w:rPr>
            <w:rFonts w:cs="Times New Roman"/>
          </w:rPr>
          <w:delText xml:space="preserve">k </w:delText>
        </w:r>
        <w:r w:rsidRPr="000A4523" w:rsidDel="008D5A01">
          <w:rPr>
            <w:rFonts w:cs="Times New Roman"/>
            <w:highlight w:val="cyan"/>
          </w:rPr>
          <w:delText>…</w:delText>
        </w:r>
      </w:del>
      <w:del w:id="160" w:author="Roger Marek" w:date="2016-07-07T13:20:00Z">
        <w:r w:rsidRPr="000A4523" w:rsidDel="008D5A01">
          <w:rPr>
            <w:rFonts w:cs="Times New Roman"/>
          </w:rPr>
          <w:delText xml:space="preserve"> for technical assistance</w:delText>
        </w:r>
      </w:del>
      <w:r w:rsidRPr="000A4523">
        <w:rPr>
          <w:rFonts w:cs="Times New Roman"/>
        </w:rPr>
        <w:t xml:space="preserve">. </w:t>
      </w:r>
      <w:r w:rsidR="000A4523" w:rsidRPr="000A4523">
        <w:rPr>
          <w:rFonts w:cs="Times New Roman"/>
          <w:highlight w:val="cyan"/>
        </w:rPr>
        <w:t>[</w:t>
      </w:r>
      <w:r w:rsidR="00554DBA">
        <w:rPr>
          <w:rFonts w:cs="Times New Roman"/>
          <w:highlight w:val="cyan"/>
        </w:rPr>
        <w:t>Note about where viruses came from—others seem to do this</w:t>
      </w:r>
      <w:r w:rsidR="000A4523" w:rsidRPr="000A4523">
        <w:rPr>
          <w:rFonts w:cs="Times New Roman"/>
          <w:highlight w:val="cyan"/>
        </w:rPr>
        <w:t>]</w:t>
      </w:r>
      <w:r w:rsidR="000A4523">
        <w:rPr>
          <w:rFonts w:cs="Times New Roman"/>
        </w:rPr>
        <w:t xml:space="preserve"> </w:t>
      </w:r>
      <w:r w:rsidRPr="000A4523">
        <w:rPr>
          <w:rFonts w:cs="Times New Roman"/>
        </w:rPr>
        <w:t>This work was supported by</w:t>
      </w:r>
      <w:r w:rsidR="000A4523">
        <w:rPr>
          <w:rFonts w:cs="Times New Roman"/>
        </w:rPr>
        <w:t xml:space="preserve"> </w:t>
      </w:r>
      <w:r w:rsidR="00D13490">
        <w:rPr>
          <w:rFonts w:cs="Times New Roman"/>
        </w:rPr>
        <w:t>the National Institutes of Health (R01MH065961 to SM), a McKnight Memory and Cognitive Disorders Award (SM), and</w:t>
      </w:r>
      <w:r w:rsidRPr="000A4523">
        <w:rPr>
          <w:rFonts w:cs="Times New Roman"/>
          <w:highlight w:val="cyan"/>
        </w:rPr>
        <w:t>…</w:t>
      </w:r>
      <w:r w:rsidR="00CA54B3" w:rsidRPr="000A4523">
        <w:rPr>
          <w:rFonts w:cs="Times New Roman"/>
        </w:rPr>
        <w:t xml:space="preserve"> </w:t>
      </w:r>
    </w:p>
    <w:p w14:paraId="4DE734F6" w14:textId="77777777" w:rsidR="004468B1" w:rsidRDefault="004468B1" w:rsidP="006B777D">
      <w:pPr>
        <w:spacing w:line="480" w:lineRule="auto"/>
        <w:rPr>
          <w:rFonts w:cs="Times New Roman"/>
          <w:b/>
        </w:rPr>
      </w:pPr>
      <w:r>
        <w:rPr>
          <w:rFonts w:cs="Times New Roman"/>
          <w:b/>
        </w:rPr>
        <w:br w:type="page"/>
      </w:r>
    </w:p>
    <w:p w14:paraId="39E79DFB" w14:textId="77777777" w:rsidR="004468B1" w:rsidRPr="00066BAD" w:rsidRDefault="00066BAD" w:rsidP="008F04B0">
      <w:pPr>
        <w:spacing w:line="480" w:lineRule="auto"/>
        <w:outlineLvl w:val="0"/>
        <w:rPr>
          <w:rFonts w:cs="Times New Roman"/>
          <w:b/>
        </w:rPr>
      </w:pPr>
      <w:r>
        <w:rPr>
          <w:rFonts w:cs="Times New Roman"/>
          <w:b/>
        </w:rPr>
        <w:lastRenderedPageBreak/>
        <w:t>AUTHOR INFORMATION</w:t>
      </w:r>
    </w:p>
    <w:p w14:paraId="05A46D25" w14:textId="77777777" w:rsidR="000C2B8B" w:rsidRPr="007D49D4" w:rsidRDefault="004468B1" w:rsidP="008F04B0">
      <w:pPr>
        <w:spacing w:line="480" w:lineRule="auto"/>
        <w:outlineLvl w:val="0"/>
        <w:rPr>
          <w:rFonts w:cs="Times New Roman"/>
          <w:b/>
        </w:rPr>
      </w:pPr>
      <w:r w:rsidRPr="007D49D4">
        <w:rPr>
          <w:rFonts w:cs="Times New Roman"/>
          <w:b/>
        </w:rPr>
        <w:t>These authors contributed equally to this work.</w:t>
      </w:r>
    </w:p>
    <w:p w14:paraId="0FFBD872" w14:textId="77777777" w:rsidR="004468B1" w:rsidRDefault="00066BAD" w:rsidP="008F04B0">
      <w:pPr>
        <w:spacing w:line="480" w:lineRule="auto"/>
        <w:outlineLvl w:val="0"/>
        <w:rPr>
          <w:rFonts w:cs="Times New Roman"/>
        </w:rPr>
      </w:pPr>
      <w:r>
        <w:rPr>
          <w:rFonts w:cs="Times New Roman"/>
        </w:rPr>
        <w:t xml:space="preserve">Roger Marek &amp; </w:t>
      </w:r>
      <w:proofErr w:type="spellStart"/>
      <w:r>
        <w:rPr>
          <w:rFonts w:cs="Times New Roman"/>
        </w:rPr>
        <w:t>Jingji</w:t>
      </w:r>
      <w:proofErr w:type="spellEnd"/>
      <w:r>
        <w:rPr>
          <w:rFonts w:cs="Times New Roman"/>
        </w:rPr>
        <w:t xml:space="preserve"> </w:t>
      </w:r>
      <w:proofErr w:type="spellStart"/>
      <w:r>
        <w:rPr>
          <w:rFonts w:cs="Times New Roman"/>
        </w:rPr>
        <w:t>Jin</w:t>
      </w:r>
      <w:proofErr w:type="spellEnd"/>
    </w:p>
    <w:p w14:paraId="4BAB4323" w14:textId="77777777" w:rsidR="00066BAD" w:rsidRPr="00066BAD" w:rsidRDefault="00066BAD" w:rsidP="006B777D">
      <w:pPr>
        <w:spacing w:line="480" w:lineRule="auto"/>
        <w:rPr>
          <w:rFonts w:cs="Times New Roman"/>
        </w:rPr>
      </w:pPr>
    </w:p>
    <w:p w14:paraId="043B78A0" w14:textId="77777777" w:rsidR="00066BAD" w:rsidRPr="007D49D4" w:rsidRDefault="00066BAD" w:rsidP="008F04B0">
      <w:pPr>
        <w:spacing w:line="480" w:lineRule="auto"/>
        <w:outlineLvl w:val="0"/>
        <w:rPr>
          <w:rFonts w:cs="Times New Roman"/>
          <w:b/>
        </w:rPr>
      </w:pPr>
      <w:r w:rsidRPr="007D49D4">
        <w:rPr>
          <w:rFonts w:cs="Times New Roman"/>
          <w:b/>
        </w:rPr>
        <w:t>Affiliations</w:t>
      </w:r>
    </w:p>
    <w:p w14:paraId="788F3C9B" w14:textId="77777777" w:rsidR="00066BAD" w:rsidRPr="007D49D4" w:rsidRDefault="00066BAD" w:rsidP="008F04B0">
      <w:pPr>
        <w:spacing w:line="480" w:lineRule="auto"/>
        <w:outlineLvl w:val="0"/>
        <w:rPr>
          <w:rFonts w:cs="Times New Roman"/>
          <w:i/>
          <w:color w:val="212224"/>
        </w:rPr>
      </w:pPr>
      <w:r w:rsidRPr="007D49D4">
        <w:rPr>
          <w:rFonts w:cs="Times New Roman"/>
          <w:i/>
        </w:rPr>
        <w:t xml:space="preserve">The University of Queensland, </w:t>
      </w:r>
      <w:r w:rsidRPr="007D49D4">
        <w:rPr>
          <w:rFonts w:cs="Times New Roman"/>
          <w:i/>
          <w:color w:val="212224"/>
        </w:rPr>
        <w:t>Queensland Brain Institute, Brisbane, Australia</w:t>
      </w:r>
    </w:p>
    <w:p w14:paraId="2A150623" w14:textId="77777777" w:rsidR="00066BAD" w:rsidRDefault="00066BAD" w:rsidP="006B777D">
      <w:pPr>
        <w:spacing w:line="480" w:lineRule="auto"/>
        <w:rPr>
          <w:rFonts w:cs="Times New Roman"/>
          <w:color w:val="212224"/>
        </w:rPr>
      </w:pPr>
      <w:r>
        <w:rPr>
          <w:rFonts w:cs="Times New Roman"/>
          <w:color w:val="212224"/>
        </w:rPr>
        <w:t xml:space="preserve">Roger Marek, </w:t>
      </w:r>
      <w:ins w:id="161" w:author="Pankaj Sah" w:date="2016-06-22T08:36:00Z">
        <w:r w:rsidR="002E0950">
          <w:rPr>
            <w:rFonts w:cs="Times New Roman"/>
            <w:color w:val="212224"/>
          </w:rPr>
          <w:t>Joseph Lynch</w:t>
        </w:r>
      </w:ins>
      <w:del w:id="162" w:author="Pankaj Sah" w:date="2016-06-22T08:36:00Z">
        <w:r w:rsidDel="002E0950">
          <w:rPr>
            <w:rFonts w:cs="Times New Roman"/>
            <w:color w:val="212224"/>
          </w:rPr>
          <w:delText>Arezoo Fallah, Margreet Ridder</w:delText>
        </w:r>
      </w:del>
      <w:r>
        <w:rPr>
          <w:rFonts w:cs="Times New Roman"/>
          <w:color w:val="212224"/>
        </w:rPr>
        <w:t xml:space="preserve">, &amp; Pankaj </w:t>
      </w:r>
      <w:proofErr w:type="spellStart"/>
      <w:r>
        <w:rPr>
          <w:rFonts w:cs="Times New Roman"/>
          <w:color w:val="212224"/>
        </w:rPr>
        <w:t>Sah</w:t>
      </w:r>
      <w:proofErr w:type="spellEnd"/>
    </w:p>
    <w:p w14:paraId="03994210" w14:textId="77777777" w:rsidR="00066BAD" w:rsidRDefault="00066BAD" w:rsidP="006B777D">
      <w:pPr>
        <w:spacing w:line="480" w:lineRule="auto"/>
        <w:rPr>
          <w:rFonts w:cs="Times New Roman"/>
          <w:color w:val="212224"/>
        </w:rPr>
      </w:pPr>
    </w:p>
    <w:p w14:paraId="29880F05" w14:textId="77777777" w:rsidR="00066BAD" w:rsidRPr="007D49D4" w:rsidRDefault="00066BAD" w:rsidP="006B777D">
      <w:pPr>
        <w:spacing w:line="480" w:lineRule="auto"/>
        <w:rPr>
          <w:rFonts w:cs="Times New Roman"/>
          <w:i/>
        </w:rPr>
      </w:pPr>
      <w:r w:rsidRPr="007D49D4">
        <w:rPr>
          <w:rFonts w:cs="Times New Roman"/>
          <w:i/>
        </w:rPr>
        <w:t>Department of Psychology and Institute for Neuroscience, Texas A&amp;M University, College Station, TX, USA</w:t>
      </w:r>
    </w:p>
    <w:p w14:paraId="63B4F6ED" w14:textId="77777777" w:rsidR="00066BAD" w:rsidRDefault="00066BAD" w:rsidP="006B777D">
      <w:pPr>
        <w:spacing w:line="480" w:lineRule="auto"/>
        <w:rPr>
          <w:rFonts w:cs="Times New Roman"/>
        </w:rPr>
      </w:pPr>
      <w:proofErr w:type="spellStart"/>
      <w:r>
        <w:rPr>
          <w:rFonts w:cs="Times New Roman"/>
        </w:rPr>
        <w:t>Jingji</w:t>
      </w:r>
      <w:proofErr w:type="spellEnd"/>
      <w:r>
        <w:rPr>
          <w:rFonts w:cs="Times New Roman"/>
        </w:rPr>
        <w:t xml:space="preserve"> </w:t>
      </w:r>
      <w:proofErr w:type="spellStart"/>
      <w:r>
        <w:rPr>
          <w:rFonts w:cs="Times New Roman"/>
        </w:rPr>
        <w:t>Jin</w:t>
      </w:r>
      <w:proofErr w:type="spellEnd"/>
      <w:r>
        <w:rPr>
          <w:rFonts w:cs="Times New Roman"/>
        </w:rPr>
        <w:t xml:space="preserve">, Travis D. Goode, Thomas F. </w:t>
      </w:r>
      <w:proofErr w:type="spellStart"/>
      <w:r>
        <w:rPr>
          <w:rFonts w:cs="Times New Roman"/>
        </w:rPr>
        <w:t>Giustino</w:t>
      </w:r>
      <w:proofErr w:type="spellEnd"/>
      <w:r>
        <w:rPr>
          <w:rFonts w:cs="Times New Roman"/>
        </w:rPr>
        <w:t xml:space="preserve">, Gillian M. </w:t>
      </w:r>
      <w:proofErr w:type="spellStart"/>
      <w:r>
        <w:rPr>
          <w:rFonts w:cs="Times New Roman"/>
        </w:rPr>
        <w:t>Acca</w:t>
      </w:r>
      <w:proofErr w:type="spellEnd"/>
      <w:r>
        <w:rPr>
          <w:rFonts w:cs="Times New Roman"/>
        </w:rPr>
        <w:t>, Paul J. Fitzgerald, &amp; Stephen Maren</w:t>
      </w:r>
    </w:p>
    <w:p w14:paraId="3071C035" w14:textId="77777777" w:rsidR="00066BAD" w:rsidRDefault="00066BAD" w:rsidP="006B777D">
      <w:pPr>
        <w:spacing w:line="480" w:lineRule="auto"/>
        <w:rPr>
          <w:rFonts w:cs="Times New Roman"/>
        </w:rPr>
      </w:pPr>
    </w:p>
    <w:p w14:paraId="16E7907E" w14:textId="77777777" w:rsidR="00066BAD" w:rsidRPr="007D49D4" w:rsidRDefault="00066BAD" w:rsidP="008F04B0">
      <w:pPr>
        <w:widowControl w:val="0"/>
        <w:autoSpaceDE w:val="0"/>
        <w:autoSpaceDN w:val="0"/>
        <w:adjustRightInd w:val="0"/>
        <w:spacing w:line="480" w:lineRule="auto"/>
        <w:outlineLvl w:val="0"/>
        <w:rPr>
          <w:rFonts w:cs="Times New Roman"/>
          <w:i/>
          <w:color w:val="212224"/>
        </w:rPr>
      </w:pPr>
      <w:r w:rsidRPr="007D49D4">
        <w:rPr>
          <w:rFonts w:cs="Times New Roman"/>
          <w:i/>
          <w:color w:val="212224"/>
        </w:rPr>
        <w:t>Department of Biology, Texas A&amp;M University, College Station, TX, USA</w:t>
      </w:r>
    </w:p>
    <w:p w14:paraId="4C9EE014" w14:textId="77777777" w:rsidR="00066BAD" w:rsidRDefault="00066BAD" w:rsidP="006B777D">
      <w:pPr>
        <w:widowControl w:val="0"/>
        <w:autoSpaceDE w:val="0"/>
        <w:autoSpaceDN w:val="0"/>
        <w:adjustRightInd w:val="0"/>
        <w:spacing w:line="480" w:lineRule="auto"/>
        <w:rPr>
          <w:rFonts w:cs="Times New Roman"/>
        </w:rPr>
      </w:pPr>
      <w:r>
        <w:rPr>
          <w:rFonts w:cs="Times New Roman"/>
        </w:rPr>
        <w:t>Qian Wang</w:t>
      </w:r>
    </w:p>
    <w:p w14:paraId="060742D9" w14:textId="77777777" w:rsidR="00066BAD" w:rsidRDefault="00066BAD" w:rsidP="006B777D">
      <w:pPr>
        <w:widowControl w:val="0"/>
        <w:autoSpaceDE w:val="0"/>
        <w:autoSpaceDN w:val="0"/>
        <w:adjustRightInd w:val="0"/>
        <w:spacing w:line="480" w:lineRule="auto"/>
        <w:rPr>
          <w:rFonts w:cs="Times New Roman"/>
        </w:rPr>
      </w:pPr>
    </w:p>
    <w:p w14:paraId="5F9C41AB" w14:textId="77777777" w:rsidR="00066BAD" w:rsidRPr="007D49D4" w:rsidRDefault="00066BAD" w:rsidP="008F04B0">
      <w:pPr>
        <w:widowControl w:val="0"/>
        <w:autoSpaceDE w:val="0"/>
        <w:autoSpaceDN w:val="0"/>
        <w:adjustRightInd w:val="0"/>
        <w:spacing w:line="480" w:lineRule="auto"/>
        <w:outlineLvl w:val="0"/>
        <w:rPr>
          <w:rFonts w:cs="Times New Roman"/>
          <w:i/>
        </w:rPr>
      </w:pPr>
      <w:r w:rsidRPr="007D49D4">
        <w:rPr>
          <w:rFonts w:cs="Times New Roman"/>
          <w:i/>
          <w:color w:val="212224"/>
        </w:rPr>
        <w:t>School of Behavioral and Brain Sciences, University of Texas, Richardson, TX, USA</w:t>
      </w:r>
    </w:p>
    <w:p w14:paraId="089017DD" w14:textId="77777777" w:rsidR="007C4AF4" w:rsidRDefault="00066BAD" w:rsidP="006B777D">
      <w:pPr>
        <w:spacing w:line="480" w:lineRule="auto"/>
        <w:rPr>
          <w:rFonts w:cs="Times New Roman"/>
        </w:rPr>
      </w:pPr>
      <w:proofErr w:type="spellStart"/>
      <w:r>
        <w:rPr>
          <w:rFonts w:cs="Times New Roman"/>
        </w:rPr>
        <w:t>Roopashri</w:t>
      </w:r>
      <w:proofErr w:type="spellEnd"/>
      <w:r>
        <w:rPr>
          <w:rFonts w:cs="Times New Roman"/>
        </w:rPr>
        <w:t xml:space="preserve"> </w:t>
      </w:r>
      <w:proofErr w:type="spellStart"/>
      <w:r>
        <w:rPr>
          <w:rFonts w:cs="Times New Roman"/>
        </w:rPr>
        <w:t>Holehonnur</w:t>
      </w:r>
      <w:proofErr w:type="spellEnd"/>
      <w:r>
        <w:rPr>
          <w:rFonts w:cs="Times New Roman"/>
        </w:rPr>
        <w:t xml:space="preserve"> &amp; Jonathan E. </w:t>
      </w:r>
      <w:proofErr w:type="spellStart"/>
      <w:r>
        <w:rPr>
          <w:rFonts w:cs="Times New Roman"/>
        </w:rPr>
        <w:t>Plosk</w:t>
      </w:r>
      <w:r w:rsidR="007C4AF4">
        <w:rPr>
          <w:rFonts w:cs="Times New Roman"/>
        </w:rPr>
        <w:t>i</w:t>
      </w:r>
      <w:proofErr w:type="spellEnd"/>
    </w:p>
    <w:p w14:paraId="1AF02B7D" w14:textId="77777777" w:rsidR="007C4AF4" w:rsidRDefault="007C4AF4" w:rsidP="006B777D">
      <w:pPr>
        <w:spacing w:line="480" w:lineRule="auto"/>
        <w:rPr>
          <w:rFonts w:cs="Times New Roman"/>
        </w:rPr>
      </w:pPr>
    </w:p>
    <w:p w14:paraId="0AC128B7" w14:textId="77777777" w:rsidR="007C4AF4" w:rsidRDefault="007C4AF4" w:rsidP="006B777D">
      <w:pPr>
        <w:spacing w:line="480" w:lineRule="auto"/>
        <w:rPr>
          <w:rFonts w:cs="Times New Roman"/>
          <w:b/>
          <w:i/>
        </w:rPr>
      </w:pPr>
    </w:p>
    <w:p w14:paraId="2F43A0D7" w14:textId="77777777" w:rsidR="007C4AF4" w:rsidRDefault="007C4AF4" w:rsidP="006B777D">
      <w:pPr>
        <w:spacing w:line="480" w:lineRule="auto"/>
        <w:rPr>
          <w:rFonts w:cs="Times New Roman"/>
          <w:b/>
          <w:i/>
        </w:rPr>
      </w:pPr>
    </w:p>
    <w:p w14:paraId="507E1FF6" w14:textId="77777777" w:rsidR="007C4AF4" w:rsidRDefault="007C4AF4" w:rsidP="006B777D">
      <w:pPr>
        <w:spacing w:line="480" w:lineRule="auto"/>
        <w:rPr>
          <w:rFonts w:cs="Times New Roman"/>
          <w:b/>
          <w:i/>
        </w:rPr>
      </w:pPr>
    </w:p>
    <w:p w14:paraId="119D01A1" w14:textId="77777777" w:rsidR="00A12ED4" w:rsidRDefault="00A12ED4" w:rsidP="006B777D">
      <w:pPr>
        <w:spacing w:line="480" w:lineRule="auto"/>
        <w:rPr>
          <w:rFonts w:cs="Times New Roman"/>
          <w:b/>
          <w:i/>
        </w:rPr>
      </w:pPr>
    </w:p>
    <w:p w14:paraId="4F54281F" w14:textId="77777777" w:rsidR="00066BAD" w:rsidRPr="007D49D4" w:rsidRDefault="000C2B8B" w:rsidP="008F04B0">
      <w:pPr>
        <w:spacing w:line="480" w:lineRule="auto"/>
        <w:outlineLvl w:val="0"/>
        <w:rPr>
          <w:rFonts w:cs="Times New Roman"/>
        </w:rPr>
      </w:pPr>
      <w:r w:rsidRPr="007D49D4">
        <w:rPr>
          <w:rFonts w:cs="Times New Roman"/>
          <w:b/>
        </w:rPr>
        <w:lastRenderedPageBreak/>
        <w:t>Contributions</w:t>
      </w:r>
    </w:p>
    <w:p w14:paraId="6A9414A9" w14:textId="77777777" w:rsidR="00066BAD" w:rsidRDefault="00615B06" w:rsidP="006B777D">
      <w:pPr>
        <w:spacing w:line="480" w:lineRule="auto"/>
        <w:rPr>
          <w:rFonts w:cs="Times New Roman"/>
          <w:i/>
        </w:rPr>
      </w:pPr>
      <w:r>
        <w:rPr>
          <w:rFonts w:cs="Times New Roman"/>
          <w:color w:val="212224"/>
        </w:rPr>
        <w:t>S.M. and P.S. supervised all experiments. S.M.</w:t>
      </w:r>
      <w:r w:rsidR="00807974">
        <w:rPr>
          <w:rFonts w:cs="Times New Roman"/>
          <w:color w:val="212224"/>
        </w:rPr>
        <w:t xml:space="preserve">, </w:t>
      </w:r>
      <w:r>
        <w:rPr>
          <w:rFonts w:cs="Times New Roman"/>
          <w:color w:val="212224"/>
        </w:rPr>
        <w:t>P.S.</w:t>
      </w:r>
      <w:r w:rsidR="00807974">
        <w:rPr>
          <w:rFonts w:cs="Times New Roman"/>
          <w:color w:val="212224"/>
        </w:rPr>
        <w:t xml:space="preserve"> and R.M.</w:t>
      </w:r>
      <w:r>
        <w:rPr>
          <w:rFonts w:cs="Times New Roman"/>
          <w:color w:val="212224"/>
        </w:rPr>
        <w:t xml:space="preserve"> designed the experiments. </w:t>
      </w:r>
      <w:r w:rsidR="000C2B8B">
        <w:rPr>
          <w:rFonts w:cs="Times New Roman"/>
          <w:color w:val="212224"/>
        </w:rPr>
        <w:t xml:space="preserve">R.M., J.J., T.D.G., A.F., M.R., T.F.G., Q.W., G.M.A., and P.J.F. </w:t>
      </w:r>
      <w:r>
        <w:rPr>
          <w:rFonts w:cs="Times New Roman"/>
          <w:color w:val="212224"/>
        </w:rPr>
        <w:t xml:space="preserve">collected </w:t>
      </w:r>
      <w:r w:rsidR="001E4546">
        <w:rPr>
          <w:rFonts w:cs="Times New Roman"/>
          <w:color w:val="212224"/>
        </w:rPr>
        <w:t xml:space="preserve">the </w:t>
      </w:r>
      <w:r>
        <w:rPr>
          <w:rFonts w:cs="Times New Roman"/>
          <w:color w:val="212224"/>
        </w:rPr>
        <w:t>data</w:t>
      </w:r>
      <w:r w:rsidR="000C2B8B">
        <w:rPr>
          <w:rFonts w:cs="Times New Roman"/>
          <w:color w:val="212224"/>
        </w:rPr>
        <w:t>.</w:t>
      </w:r>
      <w:r>
        <w:rPr>
          <w:rFonts w:cs="Times New Roman"/>
          <w:color w:val="212224"/>
        </w:rPr>
        <w:t xml:space="preserve"> </w:t>
      </w:r>
      <w:r w:rsidR="001E4546">
        <w:rPr>
          <w:rFonts w:cs="Times New Roman"/>
          <w:color w:val="212224"/>
        </w:rPr>
        <w:t xml:space="preserve">R.M., J.J., T.D.G., A.F., M.R., T.F.G., Q.W., G.M.A., P.J.F., S.M., and P.S. analyzed the data. </w:t>
      </w:r>
      <w:r>
        <w:rPr>
          <w:rFonts w:cs="Times New Roman"/>
          <w:color w:val="212224"/>
        </w:rPr>
        <w:t>R.H. and J.E.P. generated and provided AAVdj8 viral vectors.</w:t>
      </w:r>
      <w:r w:rsidR="000C2B8B">
        <w:rPr>
          <w:rFonts w:cs="Times New Roman"/>
          <w:color w:val="212224"/>
        </w:rPr>
        <w:t xml:space="preserve"> R.M., J.J., T.D.G.</w:t>
      </w:r>
      <w:r>
        <w:rPr>
          <w:rFonts w:cs="Times New Roman"/>
          <w:color w:val="212224"/>
        </w:rPr>
        <w:t>, S.M., and P.S. wrote the manuscript; all authors read and edited the manuscript</w:t>
      </w:r>
      <w:r w:rsidR="000C2B8B">
        <w:rPr>
          <w:rFonts w:cs="Times New Roman"/>
          <w:color w:val="212224"/>
        </w:rPr>
        <w:t>.</w:t>
      </w:r>
    </w:p>
    <w:p w14:paraId="4DE98AB5" w14:textId="77777777" w:rsidR="00066BAD" w:rsidRDefault="00066BAD" w:rsidP="006B777D">
      <w:pPr>
        <w:spacing w:line="480" w:lineRule="auto"/>
        <w:rPr>
          <w:rFonts w:cs="Times New Roman"/>
          <w:i/>
        </w:rPr>
      </w:pPr>
    </w:p>
    <w:p w14:paraId="137B3080" w14:textId="77777777" w:rsidR="00615B06" w:rsidRPr="007D49D4" w:rsidRDefault="00615B06" w:rsidP="008F04B0">
      <w:pPr>
        <w:spacing w:line="480" w:lineRule="auto"/>
        <w:outlineLvl w:val="0"/>
        <w:rPr>
          <w:rFonts w:cs="Times New Roman"/>
        </w:rPr>
      </w:pPr>
      <w:r w:rsidRPr="007D49D4">
        <w:rPr>
          <w:rFonts w:cs="Times New Roman"/>
          <w:b/>
        </w:rPr>
        <w:t xml:space="preserve">Competing </w:t>
      </w:r>
      <w:r w:rsidR="004468B1" w:rsidRPr="007D49D4">
        <w:rPr>
          <w:rFonts w:cs="Times New Roman"/>
          <w:b/>
        </w:rPr>
        <w:t>f</w:t>
      </w:r>
      <w:r w:rsidRPr="007D49D4">
        <w:rPr>
          <w:rFonts w:cs="Times New Roman"/>
          <w:b/>
        </w:rPr>
        <w:t xml:space="preserve">inancial </w:t>
      </w:r>
      <w:r w:rsidR="004468B1" w:rsidRPr="007D49D4">
        <w:rPr>
          <w:rFonts w:cs="Times New Roman"/>
          <w:b/>
        </w:rPr>
        <w:t>i</w:t>
      </w:r>
      <w:r w:rsidRPr="007D49D4">
        <w:rPr>
          <w:rFonts w:cs="Times New Roman"/>
          <w:b/>
        </w:rPr>
        <w:t>nterests</w:t>
      </w:r>
    </w:p>
    <w:p w14:paraId="780063CE" w14:textId="77777777" w:rsidR="000C2B8B" w:rsidRPr="004468B1" w:rsidRDefault="004468B1" w:rsidP="008F04B0">
      <w:pPr>
        <w:spacing w:line="480" w:lineRule="auto"/>
        <w:outlineLvl w:val="0"/>
        <w:rPr>
          <w:rFonts w:cs="Times New Roman"/>
        </w:rPr>
      </w:pPr>
      <w:r w:rsidRPr="004468B1">
        <w:rPr>
          <w:rFonts w:cs="Times New Roman"/>
        </w:rPr>
        <w:t>The authors declare no competing financial interests.</w:t>
      </w:r>
    </w:p>
    <w:p w14:paraId="4201D6B6" w14:textId="77777777" w:rsidR="000C2B8B" w:rsidRDefault="000C2B8B" w:rsidP="006B777D">
      <w:pPr>
        <w:spacing w:line="480" w:lineRule="auto"/>
        <w:rPr>
          <w:rFonts w:cs="Times New Roman"/>
          <w:highlight w:val="cyan"/>
        </w:rPr>
      </w:pPr>
    </w:p>
    <w:p w14:paraId="5B96EE24" w14:textId="77777777" w:rsidR="004468B1" w:rsidRPr="007D49D4" w:rsidRDefault="004468B1" w:rsidP="008F04B0">
      <w:pPr>
        <w:spacing w:line="480" w:lineRule="auto"/>
        <w:outlineLvl w:val="0"/>
        <w:rPr>
          <w:rFonts w:cs="Times New Roman"/>
          <w:b/>
        </w:rPr>
      </w:pPr>
      <w:r w:rsidRPr="007D49D4">
        <w:rPr>
          <w:rFonts w:cs="Times New Roman"/>
          <w:b/>
        </w:rPr>
        <w:t>Corresponding author(s)</w:t>
      </w:r>
    </w:p>
    <w:p w14:paraId="483AB5BE" w14:textId="77777777" w:rsidR="004468B1" w:rsidRPr="000C2B8B" w:rsidRDefault="004468B1" w:rsidP="008F04B0">
      <w:pPr>
        <w:spacing w:line="480" w:lineRule="auto"/>
        <w:outlineLvl w:val="0"/>
        <w:rPr>
          <w:rFonts w:cs="Times New Roman"/>
          <w:color w:val="000000" w:themeColor="text1"/>
        </w:rPr>
      </w:pPr>
      <w:r w:rsidRPr="000C2B8B">
        <w:rPr>
          <w:rFonts w:cs="Times New Roman"/>
          <w:color w:val="000000" w:themeColor="text1"/>
        </w:rPr>
        <w:t xml:space="preserve">Pankaj </w:t>
      </w:r>
      <w:proofErr w:type="spellStart"/>
      <w:r w:rsidRPr="000C2B8B">
        <w:rPr>
          <w:rFonts w:cs="Times New Roman"/>
          <w:color w:val="000000" w:themeColor="text1"/>
        </w:rPr>
        <w:t>Sah</w:t>
      </w:r>
      <w:proofErr w:type="spellEnd"/>
      <w:r w:rsidRPr="000C2B8B">
        <w:rPr>
          <w:rFonts w:cs="Times New Roman"/>
          <w:color w:val="000000" w:themeColor="text1"/>
        </w:rPr>
        <w:t xml:space="preserve"> (pankaj.sah@uq.edu.au) or Stephen Maren (maren@tamu.edu)</w:t>
      </w:r>
    </w:p>
    <w:p w14:paraId="0F5B0BA0" w14:textId="77777777" w:rsidR="000C2B8B" w:rsidRDefault="000C2B8B" w:rsidP="006B777D">
      <w:pPr>
        <w:spacing w:line="480" w:lineRule="auto"/>
        <w:rPr>
          <w:rFonts w:cs="Times New Roman"/>
          <w:highlight w:val="cyan"/>
        </w:rPr>
      </w:pPr>
    </w:p>
    <w:p w14:paraId="32D9A52F" w14:textId="77777777" w:rsidR="004468B1" w:rsidRDefault="004468B1" w:rsidP="006B777D">
      <w:pPr>
        <w:spacing w:line="480" w:lineRule="auto"/>
        <w:rPr>
          <w:rFonts w:cs="Times New Roman"/>
          <w:highlight w:val="cyan"/>
        </w:rPr>
      </w:pPr>
      <w:r>
        <w:rPr>
          <w:rFonts w:cs="Times New Roman"/>
          <w:highlight w:val="cyan"/>
        </w:rPr>
        <w:br w:type="page"/>
      </w:r>
    </w:p>
    <w:p w14:paraId="62A2CE6B" w14:textId="62A33038" w:rsidR="00DA4735" w:rsidRDefault="00A86ABB" w:rsidP="009905C4">
      <w:pPr>
        <w:spacing w:line="480" w:lineRule="auto"/>
        <w:rPr>
          <w:highlight w:val="cyan"/>
        </w:rPr>
      </w:pPr>
      <w:r w:rsidRPr="00A86ABB">
        <w:rPr>
          <w:noProof/>
          <w:lang w:val="en-AU" w:eastAsia="en-AU"/>
        </w:rPr>
        <w:lastRenderedPageBreak/>
        <w:t xml:space="preserve"> </w:t>
      </w:r>
      <w:r w:rsidR="00E5438D">
        <w:rPr>
          <w:noProof/>
          <w:lang w:eastAsia="zh-CN"/>
        </w:rPr>
        <w:drawing>
          <wp:inline distT="0" distB="0" distL="0" distR="0" wp14:anchorId="7B1F16C4" wp14:editId="64A32A86">
            <wp:extent cx="5934075" cy="3930015"/>
            <wp:effectExtent l="0" t="0" r="9525" b="6985"/>
            <wp:docPr id="11" name="Picture 11" descr="Macintosh HD:Users:uqrmarek:Desktop:Screen Shot 2016-07-07 at 10.40.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qrmarek:Desktop:Screen Shot 2016-07-07 at 10.40.4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930015"/>
                    </a:xfrm>
                    <a:prstGeom prst="rect">
                      <a:avLst/>
                    </a:prstGeom>
                    <a:noFill/>
                    <a:ln>
                      <a:noFill/>
                    </a:ln>
                  </pic:spPr>
                </pic:pic>
              </a:graphicData>
            </a:graphic>
          </wp:inline>
        </w:drawing>
      </w:r>
    </w:p>
    <w:p w14:paraId="00B110CF" w14:textId="0ADB29F7" w:rsidR="00E5438D" w:rsidRPr="00E5438D" w:rsidRDefault="00E5438D" w:rsidP="00E5438D">
      <w:bookmarkStart w:id="163" w:name="OLE_LINK3"/>
      <w:bookmarkStart w:id="164" w:name="OLE_LINK4"/>
      <w:r w:rsidRPr="00E5438D">
        <w:rPr>
          <w:b/>
        </w:rPr>
        <w:t>Figure 1 | Sub-layer specific analysis of the hippocampal projection to</w:t>
      </w:r>
      <w:r>
        <w:rPr>
          <w:b/>
        </w:rPr>
        <w:t xml:space="preserve"> the </w:t>
      </w:r>
      <w:proofErr w:type="spellStart"/>
      <w:r>
        <w:rPr>
          <w:b/>
        </w:rPr>
        <w:t>mPFC</w:t>
      </w:r>
      <w:proofErr w:type="spellEnd"/>
      <w:r>
        <w:rPr>
          <w:b/>
        </w:rPr>
        <w:t xml:space="preserve"> reveals strong local </w:t>
      </w:r>
      <w:r w:rsidRPr="00E5438D">
        <w:rPr>
          <w:b/>
        </w:rPr>
        <w:t>feed-forward inhibition mediated by fast-spiking interneurons. a</w:t>
      </w:r>
      <w:r w:rsidRPr="00E5438D">
        <w:t xml:space="preserve">, Schematic and actual coronal image of terminal labeling in the IL following ChR2 injection in the CA1 region of the </w:t>
      </w:r>
      <w:proofErr w:type="spellStart"/>
      <w:r w:rsidRPr="00E5438D">
        <w:t>vHPC</w:t>
      </w:r>
      <w:proofErr w:type="spellEnd"/>
      <w:r w:rsidRPr="00E5438D">
        <w:t xml:space="preserve"> (</w:t>
      </w:r>
      <w:r w:rsidRPr="00E5438D">
        <w:rPr>
          <w:b/>
        </w:rPr>
        <w:t>f</w:t>
      </w:r>
      <w:r w:rsidRPr="00E5438D">
        <w:t xml:space="preserve">). Scale bars for a and f: 1 mm. </w:t>
      </w:r>
      <w:r w:rsidRPr="00E5438D">
        <w:rPr>
          <w:b/>
        </w:rPr>
        <w:t>b</w:t>
      </w:r>
      <w:r w:rsidRPr="00E5438D">
        <w:t xml:space="preserve">, </w:t>
      </w:r>
      <w:proofErr w:type="spellStart"/>
      <w:r w:rsidRPr="00E5438D">
        <w:t>Biocytin</w:t>
      </w:r>
      <w:proofErr w:type="spellEnd"/>
      <w:r w:rsidRPr="00E5438D">
        <w:t xml:space="preserve">-recovered IL neurons in L2/3 (scale bar: 20 </w:t>
      </w:r>
      <w:proofErr w:type="spellStart"/>
      <w:r w:rsidRPr="00E5438D">
        <w:t>μm</w:t>
      </w:r>
      <w:proofErr w:type="spellEnd"/>
      <w:r w:rsidRPr="00E5438D">
        <w:t>) with the corresponding intrinsic firing properties (</w:t>
      </w:r>
      <w:r w:rsidRPr="00E5438D">
        <w:rPr>
          <w:b/>
        </w:rPr>
        <w:t>c</w:t>
      </w:r>
      <w:r w:rsidRPr="00E5438D">
        <w:t>), voltage clamp recordings (</w:t>
      </w:r>
      <w:r w:rsidRPr="00E5438D">
        <w:rPr>
          <w:b/>
        </w:rPr>
        <w:t>d</w:t>
      </w:r>
      <w:r w:rsidRPr="00E5438D">
        <w:t>, black traces: -60 mV holding potential; grey trace: -40 mV holding potential), and current clamp recordings (</w:t>
      </w:r>
      <w:r w:rsidRPr="00E5438D">
        <w:rPr>
          <w:b/>
        </w:rPr>
        <w:t>e</w:t>
      </w:r>
      <w:r w:rsidRPr="00E5438D">
        <w:t xml:space="preserve">) following terminal release. Note that terminal release in the interneurons causes the cell to spike (current clamp, top trace). </w:t>
      </w:r>
      <w:r w:rsidRPr="00E5438D">
        <w:rPr>
          <w:b/>
        </w:rPr>
        <w:t>g</w:t>
      </w:r>
      <w:r w:rsidRPr="00E5438D">
        <w:t xml:space="preserve">, Example of a synaptic response in a L2/3 pyramidal neuron in the IL that shows a monosynaptic EPSC, followed by a feed-forward inhibitory current (black trace). Both the EPSC and IPSC are eliminated in the presence of the AMPA- and NMDA-receptor antagonists NBQX and APV, respectively (purple trace). </w:t>
      </w:r>
      <w:r w:rsidRPr="00E5438D">
        <w:rPr>
          <w:b/>
        </w:rPr>
        <w:t>h</w:t>
      </w:r>
      <w:r w:rsidRPr="00E5438D">
        <w:t>, Bar graph of EPSC amplitudes (top) and peak conductance ratios of IPSC/EPSC components (measured at -40 mV) of L2/3 and L5/6 pyramidal neurons. Values inside the bars state amount of responding neurons/investigated neurons</w:t>
      </w:r>
      <w:r w:rsidR="00E10686">
        <w:t>.</w:t>
      </w:r>
      <w:r w:rsidRPr="00E5438D">
        <w:t xml:space="preserve"> </w:t>
      </w:r>
      <w:proofErr w:type="spellStart"/>
      <w:r w:rsidRPr="00E5438D">
        <w:rPr>
          <w:b/>
        </w:rPr>
        <w:t>i</w:t>
      </w:r>
      <w:proofErr w:type="spellEnd"/>
      <w:r w:rsidRPr="00E5438D">
        <w:t xml:space="preserve">, Comparison of EPSC amplitudes in fast-spiking (left in black) and non fast-spiking </w:t>
      </w:r>
      <w:r w:rsidR="001F518C">
        <w:rPr>
          <w:rFonts w:hint="eastAsia"/>
          <w:lang w:eastAsia="zh-CN"/>
        </w:rPr>
        <w:t>i</w:t>
      </w:r>
      <w:r w:rsidRPr="00E5438D">
        <w:t>nterneurons (right in red) revealed significantly larger inputs onto fast spiking cells. Current injections are shown below the firing traces. *p&lt;0.05. DAPI: blue. Blue bars illustrate 470 nm light stimulation.</w:t>
      </w:r>
      <w:r w:rsidR="008D5A01">
        <w:t xml:space="preserve"> Error bars represent mean </w:t>
      </w:r>
      <w:r w:rsidR="008D5A01" w:rsidRPr="00AE022A">
        <w:rPr>
          <w:rFonts w:cs="Times New Roman"/>
          <w:color w:val="141413"/>
        </w:rPr>
        <w:t xml:space="preserve">± </w:t>
      </w:r>
      <w:r w:rsidR="008D5A01">
        <w:rPr>
          <w:rFonts w:cs="Times New Roman"/>
          <w:color w:val="141413"/>
        </w:rPr>
        <w:t>SEM.</w:t>
      </w:r>
    </w:p>
    <w:p w14:paraId="23DE8096" w14:textId="1747D364" w:rsidR="00E5438D" w:rsidRDefault="00E5438D" w:rsidP="0055153B">
      <w:pPr>
        <w:rPr>
          <w:rFonts w:cs="Times New Roman"/>
          <w:noProof/>
        </w:rPr>
      </w:pPr>
    </w:p>
    <w:p w14:paraId="36C1F7D7" w14:textId="004275C3" w:rsidR="0055153B" w:rsidRPr="00161A78" w:rsidRDefault="0055153B" w:rsidP="00E5438D">
      <w:pPr>
        <w:rPr>
          <w:rFonts w:cs="Times New Roman"/>
        </w:rPr>
      </w:pPr>
      <w:r w:rsidRPr="0055153B">
        <w:rPr>
          <w:rFonts w:cs="Times New Roman"/>
          <w:b/>
        </w:rPr>
        <w:t xml:space="preserve"> </w:t>
      </w:r>
    </w:p>
    <w:bookmarkEnd w:id="163"/>
    <w:bookmarkEnd w:id="164"/>
    <w:p w14:paraId="4A4DB411" w14:textId="77777777" w:rsidR="0029264B" w:rsidRPr="000C2B8B" w:rsidRDefault="0029264B" w:rsidP="0055153B">
      <w:pPr>
        <w:rPr>
          <w:rFonts w:cs="Times New Roman"/>
        </w:rPr>
      </w:pPr>
    </w:p>
    <w:p w14:paraId="2053AA85" w14:textId="568FF13D" w:rsidR="002E3188" w:rsidRDefault="002E3188" w:rsidP="0051160D">
      <w:pPr>
        <w:rPr>
          <w:rFonts w:cs="Times New Roman"/>
          <w:b/>
        </w:rPr>
      </w:pPr>
      <w:r>
        <w:rPr>
          <w:rFonts w:cs="Times New Roman"/>
          <w:b/>
          <w:noProof/>
          <w:lang w:eastAsia="zh-CN"/>
        </w:rPr>
        <w:lastRenderedPageBreak/>
        <w:drawing>
          <wp:inline distT="0" distB="0" distL="0" distR="0" wp14:anchorId="5EDA7964" wp14:editId="432EA698">
            <wp:extent cx="5766435" cy="3191254"/>
            <wp:effectExtent l="0" t="0" r="0" b="0"/>
            <wp:docPr id="3" name="Picture 3" descr="/Users/uqrmarek/Desktop/Lab files/Publications/vHPC_mPFC_GABAB/Nature submission/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qrmarek/Desktop/Lab files/Publications/vHPC_mPFC_GABAB/Nature submission/Fig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8042" cy="3192143"/>
                    </a:xfrm>
                    <a:prstGeom prst="rect">
                      <a:avLst/>
                    </a:prstGeom>
                    <a:noFill/>
                    <a:ln>
                      <a:noFill/>
                    </a:ln>
                  </pic:spPr>
                </pic:pic>
              </a:graphicData>
            </a:graphic>
          </wp:inline>
        </w:drawing>
      </w:r>
    </w:p>
    <w:p w14:paraId="3B7C89EC" w14:textId="77777777" w:rsidR="0051160D" w:rsidRDefault="0051160D" w:rsidP="0051160D">
      <w:pPr>
        <w:rPr>
          <w:rFonts w:cs="Times New Roman"/>
          <w:b/>
        </w:rPr>
      </w:pPr>
    </w:p>
    <w:p w14:paraId="33C40005" w14:textId="77777777" w:rsidR="0051160D" w:rsidRDefault="0051160D" w:rsidP="0051160D">
      <w:pPr>
        <w:rPr>
          <w:rFonts w:cs="Times New Roman"/>
          <w:b/>
        </w:rPr>
      </w:pPr>
    </w:p>
    <w:p w14:paraId="23197E93" w14:textId="43103A7B" w:rsidR="0051160D" w:rsidRDefault="002E3188" w:rsidP="0051160D">
      <w:pPr>
        <w:rPr>
          <w:rFonts w:cs="Times New Roman"/>
        </w:rPr>
      </w:pPr>
      <w:r w:rsidRPr="002E3188">
        <w:rPr>
          <w:rFonts w:cs="Times New Roman"/>
          <w:b/>
        </w:rPr>
        <w:t xml:space="preserve">Figure 2 | Hippocampus-driven </w:t>
      </w:r>
      <w:proofErr w:type="spellStart"/>
      <w:r w:rsidRPr="002E3188">
        <w:rPr>
          <w:rFonts w:cs="Times New Roman"/>
          <w:b/>
        </w:rPr>
        <w:t>disynaptic</w:t>
      </w:r>
      <w:proofErr w:type="spellEnd"/>
      <w:r w:rsidRPr="002E3188">
        <w:rPr>
          <w:rFonts w:cs="Times New Roman"/>
          <w:b/>
        </w:rPr>
        <w:t xml:space="preserve"> IPSC onto PCs suppresses thei</w:t>
      </w:r>
      <w:r>
        <w:rPr>
          <w:rFonts w:cs="Times New Roman"/>
          <w:b/>
        </w:rPr>
        <w:t xml:space="preserve">r excitability and is mediated </w:t>
      </w:r>
      <w:r w:rsidRPr="002E3188">
        <w:rPr>
          <w:rFonts w:cs="Times New Roman"/>
          <w:b/>
        </w:rPr>
        <w:t xml:space="preserve">by </w:t>
      </w:r>
      <w:proofErr w:type="spellStart"/>
      <w:r w:rsidRPr="002E3188">
        <w:rPr>
          <w:rFonts w:cs="Times New Roman"/>
          <w:b/>
        </w:rPr>
        <w:t>parvalbumin</w:t>
      </w:r>
      <w:proofErr w:type="spellEnd"/>
      <w:r w:rsidRPr="002E3188">
        <w:rPr>
          <w:rFonts w:cs="Times New Roman"/>
          <w:b/>
        </w:rPr>
        <w:t xml:space="preserve">-positive interneurons. </w:t>
      </w:r>
      <w:r w:rsidRPr="0051160D">
        <w:rPr>
          <w:rFonts w:cs="Times New Roman"/>
        </w:rPr>
        <w:t xml:space="preserve">a, Illustration of optical terminal stimulation of ventral hippocampal inputs and simultaneous investigation of principal cells (PCs) in the IL. Local electrical stimulation (battery symbol) was used to study suppression of spiking in (d). b, Voltage-clamp responses to hippocampal terminal release before (black trace) and after (purple trace) the application of the GABAB-receptor antagonist CGP55845, revealing the fast IPSC (yellow) and slow IPSC (green). c, Bar graphs depicting percentages of PCs in L2/3 (checkerboard) or L5/6 (boxed) that contain a fast </w:t>
      </w:r>
      <w:proofErr w:type="spellStart"/>
      <w:r w:rsidRPr="0051160D">
        <w:rPr>
          <w:rFonts w:cs="Times New Roman"/>
        </w:rPr>
        <w:t>disynaptic</w:t>
      </w:r>
      <w:proofErr w:type="spellEnd"/>
      <w:r w:rsidRPr="0051160D">
        <w:rPr>
          <w:rFonts w:cs="Times New Roman"/>
        </w:rPr>
        <w:t xml:space="preserve"> IPSC (yellow) or a slow IPSC (green</w:t>
      </w:r>
      <w:proofErr w:type="gramStart"/>
      <w:r w:rsidRPr="0051160D">
        <w:rPr>
          <w:rFonts w:cs="Times New Roman"/>
        </w:rPr>
        <w:t>).d</w:t>
      </w:r>
      <w:proofErr w:type="gramEnd"/>
      <w:r w:rsidRPr="0051160D">
        <w:rPr>
          <w:rFonts w:cs="Times New Roman"/>
        </w:rPr>
        <w:t xml:space="preserve">, Spiking of PCs in the IL by local electrical stimulation was suppressed by </w:t>
      </w:r>
      <w:proofErr w:type="spellStart"/>
      <w:r w:rsidRPr="0051160D">
        <w:rPr>
          <w:rFonts w:cs="Times New Roman"/>
        </w:rPr>
        <w:t>preceeding</w:t>
      </w:r>
      <w:proofErr w:type="spellEnd"/>
      <w:r w:rsidRPr="0051160D">
        <w:rPr>
          <w:rFonts w:cs="Times New Roman"/>
        </w:rPr>
        <w:t xml:space="preserve"> optical stimulation (150 </w:t>
      </w:r>
      <w:proofErr w:type="spellStart"/>
      <w:r w:rsidRPr="0051160D">
        <w:rPr>
          <w:rFonts w:cs="Times New Roman"/>
        </w:rPr>
        <w:t>ms</w:t>
      </w:r>
      <w:proofErr w:type="spellEnd"/>
      <w:r w:rsidRPr="0051160D">
        <w:rPr>
          <w:rFonts w:cs="Times New Roman"/>
        </w:rPr>
        <w:t xml:space="preserve"> earlier) that recruits hippocampal inputs. e, coronal section containing the IL shows PV cell labeling (red) and the recording site (white circle). DAPI: blue. </w:t>
      </w:r>
      <w:r w:rsidR="00994C89">
        <w:rPr>
          <w:rFonts w:cs="Times New Roman"/>
        </w:rPr>
        <w:t xml:space="preserve">Scale bar: 500 </w:t>
      </w:r>
      <w:r w:rsidR="00994C89">
        <w:rPr>
          <w:rFonts w:cs="Times New Roman"/>
        </w:rPr>
        <w:sym w:font="Symbol" w:char="F06D"/>
      </w:r>
      <w:r w:rsidR="00994C89">
        <w:rPr>
          <w:rFonts w:cs="Times New Roman"/>
        </w:rPr>
        <w:t xml:space="preserve">m. </w:t>
      </w:r>
      <w:r w:rsidRPr="0051160D">
        <w:rPr>
          <w:rFonts w:cs="Times New Roman"/>
        </w:rPr>
        <w:t xml:space="preserve">f, Schematic of specific infection of PV cells with ChR2 to study the source of the </w:t>
      </w:r>
      <w:proofErr w:type="spellStart"/>
      <w:r w:rsidRPr="0051160D">
        <w:rPr>
          <w:rFonts w:cs="Times New Roman"/>
        </w:rPr>
        <w:t>disynaptic</w:t>
      </w:r>
      <w:proofErr w:type="spellEnd"/>
      <w:r w:rsidRPr="0051160D">
        <w:rPr>
          <w:rFonts w:cs="Times New Roman"/>
        </w:rPr>
        <w:t xml:space="preserve"> current. g, Current injection (steps shown below the traces) revealed typical intrinsic firing patterns for PV cells. h, Infected PV cells showed initial spiking, followed by maintained inward-current throughout the light stimulation (100 </w:t>
      </w:r>
      <w:proofErr w:type="spellStart"/>
      <w:r w:rsidRPr="0051160D">
        <w:rPr>
          <w:rFonts w:cs="Times New Roman"/>
        </w:rPr>
        <w:t>ms</w:t>
      </w:r>
      <w:proofErr w:type="spellEnd"/>
      <w:r w:rsidRPr="0051160D">
        <w:rPr>
          <w:rFonts w:cs="Times New Roman"/>
        </w:rPr>
        <w:t xml:space="preserve">). </w:t>
      </w:r>
      <w:proofErr w:type="spellStart"/>
      <w:r w:rsidRPr="0051160D">
        <w:rPr>
          <w:rFonts w:cs="Times New Roman"/>
        </w:rPr>
        <w:t>i</w:t>
      </w:r>
      <w:proofErr w:type="spellEnd"/>
      <w:r w:rsidRPr="0051160D">
        <w:rPr>
          <w:rFonts w:cs="Times New Roman"/>
        </w:rPr>
        <w:t xml:space="preserve">, </w:t>
      </w:r>
      <w:proofErr w:type="gramStart"/>
      <w:r w:rsidRPr="0051160D">
        <w:rPr>
          <w:rFonts w:cs="Times New Roman"/>
        </w:rPr>
        <w:t>Investigated</w:t>
      </w:r>
      <w:proofErr w:type="gramEnd"/>
      <w:r w:rsidRPr="0051160D">
        <w:rPr>
          <w:rFonts w:cs="Times New Roman"/>
        </w:rPr>
        <w:t xml:space="preserve"> principal cells to optical terminal release typically showed both fast (yellow) and slow IPSCs (green). j, Schematic for the expression of </w:t>
      </w:r>
      <w:proofErr w:type="spellStart"/>
      <w:r w:rsidRPr="0051160D">
        <w:rPr>
          <w:rFonts w:cs="Times New Roman"/>
        </w:rPr>
        <w:t>ivermectin</w:t>
      </w:r>
      <w:proofErr w:type="spellEnd"/>
      <w:r w:rsidRPr="0051160D">
        <w:rPr>
          <w:rFonts w:cs="Times New Roman"/>
        </w:rPr>
        <w:t xml:space="preserve">-receptors (red) to silence PV cells and simultaneous optical activation of hippocampal inputs that allowed investigation of the slow </w:t>
      </w:r>
      <w:proofErr w:type="spellStart"/>
      <w:r w:rsidRPr="0051160D">
        <w:rPr>
          <w:rFonts w:cs="Times New Roman"/>
        </w:rPr>
        <w:t>disynaptic</w:t>
      </w:r>
      <w:proofErr w:type="spellEnd"/>
      <w:r w:rsidRPr="0051160D">
        <w:rPr>
          <w:rFonts w:cs="Times New Roman"/>
        </w:rPr>
        <w:t xml:space="preserve"> inhibitory current specific to HPC projections. k, (top) Investigation of PV-cells expressing </w:t>
      </w:r>
      <w:proofErr w:type="spellStart"/>
      <w:r w:rsidRPr="0051160D">
        <w:rPr>
          <w:rFonts w:cs="Times New Roman"/>
        </w:rPr>
        <w:t>ivermectin</w:t>
      </w:r>
      <w:proofErr w:type="spellEnd"/>
      <w:r w:rsidRPr="0051160D">
        <w:rPr>
          <w:rFonts w:cs="Times New Roman"/>
        </w:rPr>
        <w:t xml:space="preserve">-receptors fail to show intrinsically induced spiking in the presence of </w:t>
      </w:r>
      <w:proofErr w:type="spellStart"/>
      <w:r w:rsidRPr="0051160D">
        <w:rPr>
          <w:rFonts w:cs="Times New Roman"/>
        </w:rPr>
        <w:t>ivermectin</w:t>
      </w:r>
      <w:proofErr w:type="spellEnd"/>
      <w:r w:rsidRPr="0051160D">
        <w:rPr>
          <w:rFonts w:cs="Times New Roman"/>
        </w:rPr>
        <w:t xml:space="preserve">. (bottom) Current-clamp response to optical terminal stimulation of HPC inputs before (black) and after (purple) </w:t>
      </w:r>
      <w:proofErr w:type="spellStart"/>
      <w:r w:rsidRPr="0051160D">
        <w:rPr>
          <w:rFonts w:cs="Times New Roman"/>
        </w:rPr>
        <w:t>ivermectin</w:t>
      </w:r>
      <w:proofErr w:type="spellEnd"/>
      <w:r w:rsidRPr="0051160D">
        <w:rPr>
          <w:rFonts w:cs="Times New Roman"/>
        </w:rPr>
        <w:t xml:space="preserve"> </w:t>
      </w:r>
      <w:proofErr w:type="spellStart"/>
      <w:r w:rsidRPr="0051160D">
        <w:rPr>
          <w:rFonts w:cs="Times New Roman"/>
        </w:rPr>
        <w:t>washin</w:t>
      </w:r>
      <w:proofErr w:type="spellEnd"/>
      <w:r w:rsidRPr="0051160D">
        <w:rPr>
          <w:rFonts w:cs="Times New Roman"/>
        </w:rPr>
        <w:t xml:space="preserve"> showed full blockage of both inhibitory components, which reveals</w:t>
      </w:r>
      <w:ins w:id="165" w:author="Microsoft Office User" w:date="2016-07-14T13:13:00Z">
        <w:r w:rsidR="0051160D">
          <w:rPr>
            <w:rFonts w:cs="Times New Roman"/>
          </w:rPr>
          <w:t xml:space="preserve"> </w:t>
        </w:r>
      </w:ins>
      <w:r w:rsidRPr="0051160D">
        <w:rPr>
          <w:rFonts w:cs="Times New Roman"/>
        </w:rPr>
        <w:t xml:space="preserve">hippocampus-driven feed-forward inhibition of pyramidal </w:t>
      </w:r>
      <w:proofErr w:type="spellStart"/>
      <w:r w:rsidRPr="0051160D">
        <w:rPr>
          <w:rFonts w:cs="Times New Roman"/>
        </w:rPr>
        <w:t>c</w:t>
      </w:r>
      <w:r w:rsidR="0051160D">
        <w:rPr>
          <w:rFonts w:cs="Times New Roman"/>
        </w:rPr>
        <w:t>ellss</w:t>
      </w:r>
      <w:proofErr w:type="spellEnd"/>
      <w:r w:rsidR="0051160D">
        <w:rPr>
          <w:rFonts w:cs="Times New Roman"/>
        </w:rPr>
        <w:t xml:space="preserve"> by PV cells. 1 T: Current </w:t>
      </w:r>
      <w:r w:rsidRPr="0051160D">
        <w:rPr>
          <w:rFonts w:cs="Times New Roman"/>
        </w:rPr>
        <w:t>injection to achieve threshold firing.</w:t>
      </w:r>
    </w:p>
    <w:p w14:paraId="05A2392D" w14:textId="77777777" w:rsidR="0051160D" w:rsidRDefault="0051160D" w:rsidP="0051160D">
      <w:pPr>
        <w:rPr>
          <w:rFonts w:cs="Times New Roman"/>
        </w:rPr>
      </w:pPr>
    </w:p>
    <w:p w14:paraId="23C1A41B" w14:textId="1C46B3DD" w:rsidR="00A9190C" w:rsidRPr="000C2B8B" w:rsidRDefault="00CD226F" w:rsidP="0051160D">
      <w:pPr>
        <w:rPr>
          <w:b/>
          <w:color w:val="000000" w:themeColor="text1"/>
        </w:rPr>
      </w:pPr>
      <w:r>
        <w:rPr>
          <w:b/>
          <w:noProof/>
          <w:color w:val="000000" w:themeColor="text1"/>
          <w:lang w:eastAsia="zh-CN"/>
        </w:rPr>
        <w:lastRenderedPageBreak/>
        <w:drawing>
          <wp:anchor distT="0" distB="0" distL="114300" distR="114300" simplePos="0" relativeHeight="251666432" behindDoc="0" locked="0" layoutInCell="1" allowOverlap="1" wp14:anchorId="1EBADA42" wp14:editId="1418F39E">
            <wp:simplePos x="0" y="0"/>
            <wp:positionH relativeFrom="column">
              <wp:align>left</wp:align>
            </wp:positionH>
            <wp:positionV relativeFrom="paragraph">
              <wp:align>top</wp:align>
            </wp:positionV>
            <wp:extent cx="3543328" cy="7220009"/>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enlab:Desktop:Figure 4.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43328" cy="7220009"/>
                    </a:xfrm>
                    <a:prstGeom prst="rect">
                      <a:avLst/>
                    </a:prstGeom>
                    <a:noFill/>
                    <a:ln>
                      <a:noFill/>
                    </a:ln>
                  </pic:spPr>
                </pic:pic>
              </a:graphicData>
            </a:graphic>
          </wp:anchor>
        </w:drawing>
      </w:r>
      <w:r w:rsidR="00A443F7">
        <w:rPr>
          <w:b/>
          <w:color w:val="000000" w:themeColor="text1"/>
        </w:rPr>
        <w:br w:type="textWrapping" w:clear="all"/>
      </w:r>
    </w:p>
    <w:p w14:paraId="56C17899" w14:textId="3B7823C0" w:rsidR="00AE022A" w:rsidRPr="00AE022A" w:rsidRDefault="00AE022A" w:rsidP="004D4487">
      <w:pPr>
        <w:jc w:val="both"/>
        <w:rPr>
          <w:rFonts w:eastAsia="Times New Roman" w:cs="Times New Roman"/>
        </w:rPr>
      </w:pPr>
      <w:r w:rsidRPr="00AE022A">
        <w:rPr>
          <w:rFonts w:cs="Times New Roman"/>
          <w:b/>
        </w:rPr>
        <w:t xml:space="preserve">Fig </w:t>
      </w:r>
      <w:ins w:id="166" w:author="Pankaj Sah" w:date="2016-06-22T08:35:00Z">
        <w:r w:rsidR="0031791A">
          <w:rPr>
            <w:rFonts w:cs="Times New Roman"/>
            <w:b/>
          </w:rPr>
          <w:t>3</w:t>
        </w:r>
      </w:ins>
      <w:r w:rsidRPr="00AE022A">
        <w:rPr>
          <w:rFonts w:cs="Times New Roman"/>
          <w:b/>
        </w:rPr>
        <w:t xml:space="preserve">. </w:t>
      </w:r>
      <w:r w:rsidRPr="00AE022A">
        <w:rPr>
          <w:rFonts w:cs="Times New Roman"/>
          <w:b/>
        </w:rPr>
        <w:sym w:font="Symbol" w:char="F07C"/>
      </w:r>
      <w:r w:rsidRPr="00AE022A">
        <w:rPr>
          <w:rFonts w:cs="Times New Roman"/>
          <w:b/>
        </w:rPr>
        <w:t xml:space="preserve"> </w:t>
      </w:r>
      <w:proofErr w:type="spellStart"/>
      <w:r w:rsidRPr="00AE022A">
        <w:rPr>
          <w:rFonts w:eastAsia="Times New Roman" w:cs="Times New Roman"/>
          <w:b/>
        </w:rPr>
        <w:t>vHPC</w:t>
      </w:r>
      <w:proofErr w:type="spellEnd"/>
      <w:r w:rsidRPr="00AE022A">
        <w:rPr>
          <w:rFonts w:eastAsia="Times New Roman" w:cs="Times New Roman"/>
          <w:b/>
        </w:rPr>
        <w:t>-mediated feed-forward inhibition of the IL promotes fear relapse.</w:t>
      </w:r>
      <w:r w:rsidRPr="00AE022A">
        <w:rPr>
          <w:rFonts w:eastAsia="Times New Roman" w:cs="Times New Roman"/>
        </w:rPr>
        <w:t xml:space="preserve"> </w:t>
      </w:r>
      <w:r w:rsidRPr="00AE022A">
        <w:rPr>
          <w:rFonts w:eastAsia="Times New Roman" w:cs="Times New Roman"/>
          <w:b/>
        </w:rPr>
        <w:t>a</w:t>
      </w:r>
      <w:r w:rsidRPr="00AE022A">
        <w:rPr>
          <w:rFonts w:eastAsia="Times New Roman" w:cs="Times New Roman"/>
        </w:rPr>
        <w:t xml:space="preserve">, </w:t>
      </w:r>
      <w:proofErr w:type="spellStart"/>
      <w:r w:rsidRPr="00AE022A">
        <w:rPr>
          <w:rFonts w:eastAsia="Times New Roman" w:cs="Times New Roman"/>
        </w:rPr>
        <w:t>Cre</w:t>
      </w:r>
      <w:proofErr w:type="spellEnd"/>
      <w:r w:rsidR="0096441C">
        <w:rPr>
          <w:rFonts w:eastAsia="Times New Roman" w:cs="Times New Roman"/>
        </w:rPr>
        <w:t>-expressing retrograde virus</w:t>
      </w:r>
      <w:r w:rsidRPr="00AE022A">
        <w:rPr>
          <w:rFonts w:eastAsia="Times New Roman" w:cs="Times New Roman"/>
        </w:rPr>
        <w:t xml:space="preserve"> </w:t>
      </w:r>
      <w:r w:rsidR="002430EC">
        <w:rPr>
          <w:rFonts w:eastAsia="Times New Roman" w:cs="Times New Roman"/>
        </w:rPr>
        <w:t xml:space="preserve">bilaterally </w:t>
      </w:r>
      <w:r w:rsidRPr="00AE022A">
        <w:rPr>
          <w:rFonts w:eastAsia="Times New Roman" w:cs="Times New Roman"/>
        </w:rPr>
        <w:t xml:space="preserve">infused into the IL (left); infusion sites confirmed by co-infused AAV8-hSyn-GFP (right). </w:t>
      </w:r>
      <w:r w:rsidRPr="00AE022A">
        <w:rPr>
          <w:rFonts w:eastAsia="Times New Roman" w:cs="Times New Roman"/>
          <w:b/>
        </w:rPr>
        <w:t>b</w:t>
      </w:r>
      <w:r w:rsidRPr="00AE022A">
        <w:rPr>
          <w:rFonts w:eastAsia="Times New Roman" w:cs="Times New Roman"/>
        </w:rPr>
        <w:t xml:space="preserve">, </w:t>
      </w:r>
      <w:proofErr w:type="spellStart"/>
      <w:r w:rsidRPr="00AE022A">
        <w:rPr>
          <w:rFonts w:eastAsia="Times New Roman" w:cs="Times New Roman"/>
        </w:rPr>
        <w:t>Cre</w:t>
      </w:r>
      <w:proofErr w:type="spellEnd"/>
      <w:r w:rsidRPr="00AE022A">
        <w:rPr>
          <w:rFonts w:eastAsia="Times New Roman" w:cs="Times New Roman"/>
        </w:rPr>
        <w:t>-dependent viruses expressing hM4D(</w:t>
      </w:r>
      <w:proofErr w:type="spellStart"/>
      <w:r w:rsidRPr="00AE022A">
        <w:rPr>
          <w:rFonts w:eastAsia="Times New Roman" w:cs="Times New Roman"/>
        </w:rPr>
        <w:t>G</w:t>
      </w:r>
      <w:r w:rsidRPr="00AE022A">
        <w:rPr>
          <w:rFonts w:eastAsia="Times New Roman" w:cs="Times New Roman"/>
          <w:vertAlign w:val="subscript"/>
        </w:rPr>
        <w:t>i</w:t>
      </w:r>
      <w:proofErr w:type="spellEnd"/>
      <w:r w:rsidRPr="00AE022A">
        <w:rPr>
          <w:rFonts w:eastAsia="Times New Roman" w:cs="Times New Roman"/>
        </w:rPr>
        <w:t>)-</w:t>
      </w:r>
      <w:proofErr w:type="spellStart"/>
      <w:r w:rsidRPr="00AE022A">
        <w:rPr>
          <w:rFonts w:eastAsia="Times New Roman" w:cs="Times New Roman"/>
        </w:rPr>
        <w:t>mCherry</w:t>
      </w:r>
      <w:proofErr w:type="spellEnd"/>
      <w:r w:rsidRPr="00AE022A">
        <w:rPr>
          <w:rFonts w:eastAsia="Times New Roman" w:cs="Times New Roman"/>
        </w:rPr>
        <w:t>, hM3D(</w:t>
      </w:r>
      <w:proofErr w:type="spellStart"/>
      <w:r w:rsidRPr="00AE022A">
        <w:rPr>
          <w:rFonts w:eastAsia="Times New Roman" w:cs="Times New Roman"/>
        </w:rPr>
        <w:t>G</w:t>
      </w:r>
      <w:r w:rsidRPr="00AE022A">
        <w:rPr>
          <w:rFonts w:eastAsia="Times New Roman" w:cs="Times New Roman"/>
          <w:vertAlign w:val="subscript"/>
        </w:rPr>
        <w:t>q</w:t>
      </w:r>
      <w:proofErr w:type="spellEnd"/>
      <w:r w:rsidRPr="00AE022A">
        <w:rPr>
          <w:rFonts w:eastAsia="Times New Roman" w:cs="Times New Roman"/>
        </w:rPr>
        <w:t>)-</w:t>
      </w:r>
      <w:proofErr w:type="spellStart"/>
      <w:r w:rsidRPr="00AE022A">
        <w:rPr>
          <w:rFonts w:eastAsia="Times New Roman" w:cs="Times New Roman"/>
        </w:rPr>
        <w:t>mCherry</w:t>
      </w:r>
      <w:proofErr w:type="spellEnd"/>
      <w:r w:rsidRPr="00AE022A">
        <w:rPr>
          <w:rFonts w:eastAsia="Times New Roman" w:cs="Times New Roman"/>
        </w:rPr>
        <w:t xml:space="preserve"> or GFP</w:t>
      </w:r>
      <w:r w:rsidR="002430EC">
        <w:rPr>
          <w:rFonts w:eastAsia="Times New Roman" w:cs="Times New Roman"/>
        </w:rPr>
        <w:t xml:space="preserve"> bilaterally</w:t>
      </w:r>
      <w:r w:rsidRPr="00AE022A">
        <w:rPr>
          <w:rFonts w:eastAsia="Times New Roman" w:cs="Times New Roman"/>
        </w:rPr>
        <w:t xml:space="preserve"> infused into the </w:t>
      </w:r>
      <w:proofErr w:type="spellStart"/>
      <w:r w:rsidRPr="00AE022A">
        <w:rPr>
          <w:rFonts w:eastAsia="Times New Roman" w:cs="Times New Roman"/>
        </w:rPr>
        <w:t>vHPC</w:t>
      </w:r>
      <w:proofErr w:type="spellEnd"/>
      <w:r w:rsidRPr="00AE022A">
        <w:rPr>
          <w:rFonts w:eastAsia="Times New Roman" w:cs="Times New Roman"/>
        </w:rPr>
        <w:t xml:space="preserve"> (left); </w:t>
      </w:r>
      <w:proofErr w:type="spellStart"/>
      <w:r w:rsidRPr="00AE022A">
        <w:rPr>
          <w:rFonts w:eastAsia="Times New Roman" w:cs="Times New Roman"/>
        </w:rPr>
        <w:t>mCherry</w:t>
      </w:r>
      <w:proofErr w:type="spellEnd"/>
      <w:r w:rsidRPr="00AE022A">
        <w:rPr>
          <w:rFonts w:eastAsia="Times New Roman" w:cs="Times New Roman"/>
        </w:rPr>
        <w:t xml:space="preserve"> expression in </w:t>
      </w:r>
      <w:proofErr w:type="spellStart"/>
      <w:r w:rsidRPr="00AE022A">
        <w:rPr>
          <w:rFonts w:eastAsia="Times New Roman" w:cs="Times New Roman"/>
        </w:rPr>
        <w:lastRenderedPageBreak/>
        <w:t>vHPC</w:t>
      </w:r>
      <w:proofErr w:type="spellEnd"/>
      <w:r w:rsidRPr="00AE022A">
        <w:rPr>
          <w:rFonts w:eastAsia="Times New Roman" w:cs="Times New Roman"/>
        </w:rPr>
        <w:t xml:space="preserve">-&gt;IL neurons in CA1 of the </w:t>
      </w:r>
      <w:proofErr w:type="spellStart"/>
      <w:r w:rsidRPr="00AE022A">
        <w:rPr>
          <w:rFonts w:eastAsia="Times New Roman" w:cs="Times New Roman"/>
        </w:rPr>
        <w:t>vHPC</w:t>
      </w:r>
      <w:proofErr w:type="spellEnd"/>
      <w:r w:rsidRPr="00AE022A">
        <w:rPr>
          <w:rFonts w:eastAsia="Times New Roman" w:cs="Times New Roman"/>
        </w:rPr>
        <w:t xml:space="preserve"> (right). </w:t>
      </w:r>
      <w:r w:rsidRPr="00AE022A">
        <w:rPr>
          <w:rFonts w:eastAsia="Times New Roman" w:cs="Times New Roman"/>
          <w:b/>
        </w:rPr>
        <w:t>c</w:t>
      </w:r>
      <w:r w:rsidRPr="00AE022A">
        <w:rPr>
          <w:rFonts w:eastAsia="Times New Roman" w:cs="Times New Roman"/>
        </w:rPr>
        <w:t>, Rats received fear conditioning</w:t>
      </w:r>
      <w:r w:rsidR="0096441C">
        <w:rPr>
          <w:rFonts w:eastAsia="Times New Roman" w:cs="Times New Roman"/>
        </w:rPr>
        <w:t xml:space="preserve"> (context A)</w:t>
      </w:r>
      <w:r w:rsidRPr="00AE022A">
        <w:rPr>
          <w:rFonts w:eastAsia="Times New Roman" w:cs="Times New Roman"/>
        </w:rPr>
        <w:t>, context exposure</w:t>
      </w:r>
      <w:r w:rsidR="0096441C">
        <w:rPr>
          <w:rFonts w:eastAsia="Times New Roman" w:cs="Times New Roman"/>
        </w:rPr>
        <w:t xml:space="preserve"> (context A)</w:t>
      </w:r>
      <w:r w:rsidRPr="00AE022A">
        <w:rPr>
          <w:rFonts w:eastAsia="Times New Roman" w:cs="Times New Roman"/>
        </w:rPr>
        <w:t xml:space="preserve"> and extinction</w:t>
      </w:r>
      <w:r w:rsidR="0096441C">
        <w:rPr>
          <w:rFonts w:eastAsia="Times New Roman" w:cs="Times New Roman"/>
        </w:rPr>
        <w:t xml:space="preserve"> (context B)</w:t>
      </w:r>
      <w:r w:rsidRPr="00AE022A">
        <w:rPr>
          <w:rFonts w:eastAsia="Times New Roman" w:cs="Times New Roman"/>
        </w:rPr>
        <w:t xml:space="preserve"> before being tested either outside of the extinction context (DIFF) or in </w:t>
      </w:r>
      <w:r w:rsidR="0096441C">
        <w:rPr>
          <w:rFonts w:eastAsia="Times New Roman" w:cs="Times New Roman"/>
        </w:rPr>
        <w:t>the extinction context (SAME). All t</w:t>
      </w:r>
      <w:r w:rsidRPr="00AE022A">
        <w:rPr>
          <w:rFonts w:eastAsia="Times New Roman" w:cs="Times New Roman"/>
        </w:rPr>
        <w:t xml:space="preserve">ests were </w:t>
      </w:r>
      <w:r w:rsidR="002430EC">
        <w:rPr>
          <w:rFonts w:eastAsia="Times New Roman" w:cs="Times New Roman"/>
        </w:rPr>
        <w:t>performed</w:t>
      </w:r>
      <w:r w:rsidRPr="00AE022A">
        <w:rPr>
          <w:rFonts w:eastAsia="Times New Roman" w:cs="Times New Roman"/>
        </w:rPr>
        <w:t xml:space="preserve"> after CNO or VEH administration in counte</w:t>
      </w:r>
      <w:r w:rsidR="00CC6AF8">
        <w:rPr>
          <w:rFonts w:eastAsia="Times New Roman" w:cs="Times New Roman"/>
        </w:rPr>
        <w:t>rbalanced within-subjects design</w:t>
      </w:r>
      <w:r w:rsidRPr="00AE022A">
        <w:rPr>
          <w:rFonts w:eastAsia="Times New Roman" w:cs="Times New Roman"/>
        </w:rPr>
        <w:t xml:space="preserve">. </w:t>
      </w:r>
      <w:r w:rsidRPr="00AE022A">
        <w:rPr>
          <w:rFonts w:eastAsia="Times New Roman" w:cs="Times New Roman"/>
          <w:b/>
        </w:rPr>
        <w:t>d</w:t>
      </w:r>
      <w:r w:rsidRPr="00AE022A">
        <w:rPr>
          <w:rFonts w:eastAsia="Times New Roman" w:cs="Times New Roman"/>
        </w:rPr>
        <w:t xml:space="preserve">, CNO silencing of </w:t>
      </w:r>
      <w:proofErr w:type="spellStart"/>
      <w:r w:rsidRPr="00AE022A">
        <w:rPr>
          <w:rFonts w:eastAsia="Times New Roman" w:cs="Times New Roman"/>
        </w:rPr>
        <w:t>vHPC</w:t>
      </w:r>
      <w:proofErr w:type="spellEnd"/>
      <w:r w:rsidRPr="00AE022A">
        <w:rPr>
          <w:rFonts w:eastAsia="Times New Roman" w:cs="Times New Roman"/>
        </w:rPr>
        <w:t>-&gt;IL decreased fear renewal (red</w:t>
      </w:r>
      <w:r w:rsidR="0096441C">
        <w:rPr>
          <w:rFonts w:eastAsia="Times New Roman" w:cs="Times New Roman"/>
        </w:rPr>
        <w:t xml:space="preserve"> circle</w:t>
      </w:r>
      <w:r w:rsidRPr="00AE022A">
        <w:rPr>
          <w:rFonts w:eastAsia="Times New Roman" w:cs="Times New Roman"/>
        </w:rPr>
        <w:t xml:space="preserve">), </w:t>
      </w:r>
      <w:r w:rsidRPr="00AE022A">
        <w:rPr>
          <w:rFonts w:eastAsia="Times New Roman" w:cs="Times New Roman"/>
          <w:i/>
        </w:rPr>
        <w:t>n</w:t>
      </w:r>
      <w:r w:rsidRPr="00AE022A">
        <w:rPr>
          <w:rFonts w:eastAsia="Times New Roman" w:cs="Times New Roman"/>
        </w:rPr>
        <w:t>=8; CNO had no effect on fear renewal in GFP control rats (green</w:t>
      </w:r>
      <w:r w:rsidR="0096441C">
        <w:rPr>
          <w:rFonts w:eastAsia="Times New Roman" w:cs="Times New Roman"/>
        </w:rPr>
        <w:t xml:space="preserve"> </w:t>
      </w:r>
      <w:r w:rsidR="002430EC">
        <w:rPr>
          <w:rFonts w:eastAsia="Times New Roman" w:cs="Times New Roman"/>
        </w:rPr>
        <w:t>square</w:t>
      </w:r>
      <w:r w:rsidRPr="00AE022A">
        <w:rPr>
          <w:rFonts w:eastAsia="Times New Roman" w:cs="Times New Roman"/>
        </w:rPr>
        <w:t xml:space="preserve">), </w:t>
      </w:r>
      <w:r w:rsidRPr="00AE022A">
        <w:rPr>
          <w:rFonts w:eastAsia="Times New Roman" w:cs="Times New Roman"/>
          <w:i/>
        </w:rPr>
        <w:t>n</w:t>
      </w:r>
      <w:r w:rsidR="002430EC">
        <w:rPr>
          <w:rFonts w:eastAsia="Times New Roman" w:cs="Times New Roman"/>
        </w:rPr>
        <w:t>=5; CNO activation</w:t>
      </w:r>
      <w:r w:rsidRPr="00AE022A">
        <w:rPr>
          <w:rFonts w:eastAsia="Times New Roman" w:cs="Times New Roman"/>
        </w:rPr>
        <w:t xml:space="preserve"> of </w:t>
      </w:r>
      <w:proofErr w:type="spellStart"/>
      <w:r w:rsidRPr="00AE022A">
        <w:rPr>
          <w:rFonts w:eastAsia="Times New Roman" w:cs="Times New Roman"/>
        </w:rPr>
        <w:t>vHPC</w:t>
      </w:r>
      <w:proofErr w:type="spellEnd"/>
      <w:r w:rsidRPr="00AE022A">
        <w:rPr>
          <w:rFonts w:eastAsia="Times New Roman" w:cs="Times New Roman"/>
        </w:rPr>
        <w:t>-&gt;IL led to fear relapse (blue</w:t>
      </w:r>
      <w:r w:rsidR="0096441C">
        <w:rPr>
          <w:rFonts w:eastAsia="Times New Roman" w:cs="Times New Roman"/>
        </w:rPr>
        <w:t xml:space="preserve"> circle</w:t>
      </w:r>
      <w:r w:rsidRPr="00AE022A">
        <w:rPr>
          <w:rFonts w:eastAsia="Times New Roman" w:cs="Times New Roman"/>
        </w:rPr>
        <w:t xml:space="preserve">), </w:t>
      </w:r>
      <w:r w:rsidRPr="00AE022A">
        <w:rPr>
          <w:rFonts w:eastAsia="Times New Roman" w:cs="Times New Roman"/>
          <w:i/>
        </w:rPr>
        <w:t>n</w:t>
      </w:r>
      <w:r w:rsidRPr="00AE022A">
        <w:rPr>
          <w:rFonts w:eastAsia="Times New Roman" w:cs="Times New Roman"/>
        </w:rPr>
        <w:t xml:space="preserve">=5. </w:t>
      </w:r>
      <w:r w:rsidR="007D5DB1">
        <w:rPr>
          <w:rFonts w:eastAsia="Times New Roman" w:cs="Times New Roman"/>
        </w:rPr>
        <w:t>Test data show</w:t>
      </w:r>
      <w:r w:rsidR="00F601C3">
        <w:rPr>
          <w:rFonts w:eastAsia="Times New Roman" w:cs="Times New Roman"/>
        </w:rPr>
        <w:t xml:space="preserve"> average </w:t>
      </w:r>
      <w:r w:rsidR="007D5DB1">
        <w:rPr>
          <w:rFonts w:eastAsia="Times New Roman" w:cs="Times New Roman"/>
        </w:rPr>
        <w:t>freezing dur</w:t>
      </w:r>
      <w:r w:rsidR="00F601C3">
        <w:rPr>
          <w:rFonts w:eastAsia="Times New Roman" w:cs="Times New Roman"/>
        </w:rPr>
        <w:t>ing 5-</w:t>
      </w:r>
      <w:r w:rsidR="007D5DB1">
        <w:rPr>
          <w:rFonts w:eastAsia="Times New Roman" w:cs="Times New Roman"/>
        </w:rPr>
        <w:t xml:space="preserve">tone presentations. </w:t>
      </w:r>
      <w:r w:rsidRPr="00AE022A">
        <w:rPr>
          <w:rFonts w:eastAsia="Times New Roman" w:cs="Times New Roman"/>
          <w:b/>
        </w:rPr>
        <w:t>e</w:t>
      </w:r>
      <w:r w:rsidRPr="00AE022A">
        <w:rPr>
          <w:rFonts w:eastAsia="Times New Roman" w:cs="Times New Roman"/>
        </w:rPr>
        <w:t xml:space="preserve">, Bilateral IL </w:t>
      </w:r>
      <w:r w:rsidR="0096441C">
        <w:rPr>
          <w:rFonts w:eastAsia="Times New Roman" w:cs="Times New Roman"/>
        </w:rPr>
        <w:t xml:space="preserve">cannula placement with </w:t>
      </w:r>
      <w:proofErr w:type="gramStart"/>
      <w:r w:rsidR="0096441C">
        <w:rPr>
          <w:rFonts w:eastAsia="Times New Roman" w:cs="Times New Roman"/>
        </w:rPr>
        <w:t>30 degree</w:t>
      </w:r>
      <w:proofErr w:type="gramEnd"/>
      <w:r w:rsidR="0096441C">
        <w:rPr>
          <w:rFonts w:eastAsia="Times New Roman" w:cs="Times New Roman"/>
        </w:rPr>
        <w:t xml:space="preserve"> angle</w:t>
      </w:r>
      <w:r w:rsidRPr="00AE022A">
        <w:rPr>
          <w:rFonts w:eastAsia="Times New Roman" w:cs="Times New Roman"/>
        </w:rPr>
        <w:t xml:space="preserve">. </w:t>
      </w:r>
      <w:r w:rsidRPr="00AE022A">
        <w:rPr>
          <w:rFonts w:eastAsia="Times New Roman" w:cs="Times New Roman"/>
          <w:b/>
        </w:rPr>
        <w:t>f</w:t>
      </w:r>
      <w:r w:rsidRPr="00AE022A">
        <w:rPr>
          <w:rFonts w:eastAsia="Times New Roman" w:cs="Times New Roman"/>
        </w:rPr>
        <w:t xml:space="preserve">, </w:t>
      </w:r>
      <w:proofErr w:type="spellStart"/>
      <w:r w:rsidRPr="00AE022A">
        <w:rPr>
          <w:rFonts w:eastAsia="Times New Roman" w:cs="Times New Roman"/>
        </w:rPr>
        <w:t>Microinfusion</w:t>
      </w:r>
      <w:r w:rsidR="0096441C">
        <w:rPr>
          <w:rFonts w:eastAsia="Times New Roman" w:cs="Times New Roman"/>
        </w:rPr>
        <w:t>s</w:t>
      </w:r>
      <w:proofErr w:type="spellEnd"/>
      <w:r w:rsidRPr="00AE022A">
        <w:rPr>
          <w:rFonts w:eastAsia="Times New Roman" w:cs="Times New Roman"/>
        </w:rPr>
        <w:t xml:space="preserve"> of CGP55845, </w:t>
      </w:r>
      <w:proofErr w:type="spellStart"/>
      <w:r w:rsidRPr="00AE022A">
        <w:rPr>
          <w:rFonts w:eastAsia="Times New Roman" w:cs="Times New Roman"/>
        </w:rPr>
        <w:t>picrotoxin</w:t>
      </w:r>
      <w:proofErr w:type="spellEnd"/>
      <w:r w:rsidRPr="00AE022A">
        <w:rPr>
          <w:rFonts w:eastAsia="Times New Roman" w:cs="Times New Roman"/>
        </w:rPr>
        <w:t xml:space="preserve"> or both in IL decreased fear renewal. VEH </w:t>
      </w:r>
      <w:r w:rsidRPr="00AE022A">
        <w:rPr>
          <w:rFonts w:eastAsia="Times New Roman" w:cs="Times New Roman"/>
          <w:i/>
        </w:rPr>
        <w:t>n</w:t>
      </w:r>
      <w:r w:rsidR="001245E6">
        <w:rPr>
          <w:rFonts w:eastAsia="Times New Roman" w:cs="Times New Roman"/>
        </w:rPr>
        <w:t>=</w:t>
      </w:r>
      <w:r w:rsidRPr="00AE022A">
        <w:rPr>
          <w:rFonts w:eastAsia="Times New Roman" w:cs="Times New Roman"/>
        </w:rPr>
        <w:t xml:space="preserve">11; CGP </w:t>
      </w:r>
      <w:r w:rsidRPr="00AE022A">
        <w:rPr>
          <w:rFonts w:eastAsia="Times New Roman" w:cs="Times New Roman"/>
          <w:i/>
        </w:rPr>
        <w:t>n</w:t>
      </w:r>
      <w:r w:rsidRPr="00AE022A">
        <w:rPr>
          <w:rFonts w:eastAsia="Times New Roman" w:cs="Times New Roman"/>
        </w:rPr>
        <w:t xml:space="preserve">=10; PTX </w:t>
      </w:r>
      <w:r w:rsidRPr="00AE022A">
        <w:rPr>
          <w:rFonts w:eastAsia="Times New Roman" w:cs="Times New Roman"/>
          <w:i/>
        </w:rPr>
        <w:t>n</w:t>
      </w:r>
      <w:r w:rsidRPr="00AE022A">
        <w:rPr>
          <w:rFonts w:eastAsia="Times New Roman" w:cs="Times New Roman"/>
        </w:rPr>
        <w:t xml:space="preserve">=5; CGP+PTX </w:t>
      </w:r>
      <w:r w:rsidRPr="00AE022A">
        <w:rPr>
          <w:rFonts w:eastAsia="Times New Roman" w:cs="Times New Roman"/>
          <w:i/>
        </w:rPr>
        <w:t>n</w:t>
      </w:r>
      <w:r w:rsidRPr="00AE022A">
        <w:rPr>
          <w:rFonts w:eastAsia="Times New Roman" w:cs="Times New Roman"/>
        </w:rPr>
        <w:t xml:space="preserve">=6. </w:t>
      </w:r>
      <w:r w:rsidR="002E4091">
        <w:rPr>
          <w:rFonts w:eastAsia="Times New Roman" w:cs="Times New Roman"/>
        </w:rPr>
        <w:t>Test data show average freezing during</w:t>
      </w:r>
      <w:r w:rsidR="00BA5ABE">
        <w:rPr>
          <w:rFonts w:eastAsia="Times New Roman" w:cs="Times New Roman"/>
        </w:rPr>
        <w:t xml:space="preserve"> five</w:t>
      </w:r>
      <w:r w:rsidR="002E4091">
        <w:rPr>
          <w:rFonts w:eastAsia="Times New Roman" w:cs="Times New Roman"/>
        </w:rPr>
        <w:t xml:space="preserve"> </w:t>
      </w:r>
      <w:r w:rsidR="00BA5ABE">
        <w:rPr>
          <w:rFonts w:eastAsia="Times New Roman" w:cs="Times New Roman"/>
        </w:rPr>
        <w:t>30s-ITI</w:t>
      </w:r>
      <w:r w:rsidR="002E4091">
        <w:rPr>
          <w:rFonts w:eastAsia="Times New Roman" w:cs="Times New Roman"/>
        </w:rPr>
        <w:t xml:space="preserve">. </w:t>
      </w:r>
      <w:r w:rsidRPr="00AE022A">
        <w:rPr>
          <w:rFonts w:cs="Times New Roman"/>
          <w:color w:val="141413"/>
        </w:rPr>
        <w:t>*</w:t>
      </w:r>
      <w:r w:rsidRPr="00AE022A">
        <w:rPr>
          <w:rFonts w:cs="Times New Roman"/>
          <w:i/>
          <w:color w:val="141413"/>
        </w:rPr>
        <w:t>P</w:t>
      </w:r>
      <w:r w:rsidRPr="00AE022A">
        <w:rPr>
          <w:rFonts w:cs="Times New Roman"/>
          <w:color w:val="141413"/>
        </w:rPr>
        <w:t xml:space="preserve"> &lt; 0.05; **</w:t>
      </w:r>
      <w:r w:rsidRPr="00AE022A">
        <w:rPr>
          <w:rFonts w:cs="Times New Roman"/>
          <w:i/>
          <w:color w:val="141413"/>
        </w:rPr>
        <w:t>P</w:t>
      </w:r>
      <w:r w:rsidRPr="00AE022A">
        <w:rPr>
          <w:rFonts w:cs="Times New Roman"/>
          <w:color w:val="141413"/>
        </w:rPr>
        <w:t xml:space="preserve"> &lt; 0.01; ***</w:t>
      </w:r>
      <w:r w:rsidRPr="00AE022A">
        <w:rPr>
          <w:rFonts w:cs="Times New Roman"/>
          <w:i/>
          <w:color w:val="141413"/>
        </w:rPr>
        <w:t>P</w:t>
      </w:r>
      <w:r w:rsidRPr="00AE022A">
        <w:rPr>
          <w:rFonts w:cs="Times New Roman"/>
          <w:color w:val="141413"/>
        </w:rPr>
        <w:t xml:space="preserve"> &lt; 0.001. Error bars indicate mean</w:t>
      </w:r>
      <w:r w:rsidR="00BE4DA5">
        <w:rPr>
          <w:rFonts w:cs="Times New Roman"/>
          <w:color w:val="141413"/>
        </w:rPr>
        <w:t>s</w:t>
      </w:r>
      <w:r w:rsidRPr="00AE022A">
        <w:rPr>
          <w:rFonts w:cs="Times New Roman"/>
          <w:color w:val="141413"/>
        </w:rPr>
        <w:t xml:space="preserve"> ± </w:t>
      </w:r>
      <w:r w:rsidR="002430EC">
        <w:rPr>
          <w:rFonts w:cs="Times New Roman"/>
          <w:color w:val="141413"/>
        </w:rPr>
        <w:t>SEM.</w:t>
      </w:r>
    </w:p>
    <w:p w14:paraId="573C68C9" w14:textId="77777777" w:rsidR="003048EB" w:rsidRPr="000C2B8B" w:rsidRDefault="003048EB" w:rsidP="004D4487">
      <w:pPr>
        <w:spacing w:line="480" w:lineRule="auto"/>
        <w:jc w:val="both"/>
        <w:rPr>
          <w:rFonts w:cs="Times New Roman"/>
          <w:b/>
        </w:rPr>
      </w:pPr>
    </w:p>
    <w:p w14:paraId="438CD3BE" w14:textId="77777777" w:rsidR="00CC6AF8" w:rsidRDefault="00CC6AF8" w:rsidP="004D4487">
      <w:pPr>
        <w:spacing w:line="480" w:lineRule="auto"/>
        <w:jc w:val="both"/>
        <w:rPr>
          <w:rFonts w:cs="Times New Roman"/>
          <w:highlight w:val="cyan"/>
        </w:rPr>
      </w:pPr>
    </w:p>
    <w:p w14:paraId="0CA3E902" w14:textId="77777777" w:rsidR="00CC6AF8" w:rsidRDefault="00CC6AF8" w:rsidP="004D4487">
      <w:pPr>
        <w:spacing w:line="480" w:lineRule="auto"/>
        <w:jc w:val="both"/>
        <w:rPr>
          <w:rFonts w:cs="Times New Roman"/>
          <w:highlight w:val="cyan"/>
        </w:rPr>
      </w:pPr>
    </w:p>
    <w:p w14:paraId="072EA20F" w14:textId="77777777" w:rsidR="00CC6AF8" w:rsidRDefault="00CC6AF8" w:rsidP="004D4487">
      <w:pPr>
        <w:spacing w:line="480" w:lineRule="auto"/>
        <w:jc w:val="both"/>
        <w:rPr>
          <w:rFonts w:cs="Times New Roman"/>
          <w:highlight w:val="cyan"/>
        </w:rPr>
      </w:pPr>
    </w:p>
    <w:p w14:paraId="230BD2FF" w14:textId="77777777" w:rsidR="00CC6AF8" w:rsidRDefault="00CC6AF8" w:rsidP="004D4487">
      <w:pPr>
        <w:spacing w:line="480" w:lineRule="auto"/>
        <w:jc w:val="both"/>
        <w:rPr>
          <w:rFonts w:cs="Times New Roman"/>
          <w:highlight w:val="cyan"/>
        </w:rPr>
      </w:pPr>
    </w:p>
    <w:p w14:paraId="17AA474C" w14:textId="77777777" w:rsidR="00CC6AF8" w:rsidRDefault="00CC6AF8" w:rsidP="004D4487">
      <w:pPr>
        <w:spacing w:line="480" w:lineRule="auto"/>
        <w:jc w:val="both"/>
        <w:rPr>
          <w:rFonts w:cs="Times New Roman"/>
          <w:highlight w:val="cyan"/>
        </w:rPr>
      </w:pPr>
    </w:p>
    <w:p w14:paraId="7A7DED19" w14:textId="77777777" w:rsidR="00CC6AF8" w:rsidRDefault="00CC6AF8" w:rsidP="004D4487">
      <w:pPr>
        <w:spacing w:line="480" w:lineRule="auto"/>
        <w:jc w:val="both"/>
        <w:rPr>
          <w:rFonts w:cs="Times New Roman"/>
          <w:highlight w:val="cyan"/>
        </w:rPr>
      </w:pPr>
    </w:p>
    <w:p w14:paraId="4BFDC4A7" w14:textId="77777777" w:rsidR="00CC6AF8" w:rsidRDefault="00CC6AF8" w:rsidP="004D4487">
      <w:pPr>
        <w:spacing w:line="480" w:lineRule="auto"/>
        <w:jc w:val="both"/>
        <w:rPr>
          <w:rFonts w:cs="Times New Roman"/>
          <w:highlight w:val="cyan"/>
        </w:rPr>
      </w:pPr>
    </w:p>
    <w:p w14:paraId="616E1C26" w14:textId="77777777" w:rsidR="00CC6AF8" w:rsidRDefault="00CC6AF8" w:rsidP="004D4487">
      <w:pPr>
        <w:spacing w:line="480" w:lineRule="auto"/>
        <w:jc w:val="both"/>
        <w:rPr>
          <w:rFonts w:cs="Times New Roman"/>
          <w:highlight w:val="cyan"/>
        </w:rPr>
      </w:pPr>
    </w:p>
    <w:p w14:paraId="583AC3B5" w14:textId="77777777" w:rsidR="00CC6AF8" w:rsidRDefault="00CC6AF8" w:rsidP="004D4487">
      <w:pPr>
        <w:spacing w:line="480" w:lineRule="auto"/>
        <w:jc w:val="both"/>
        <w:rPr>
          <w:rFonts w:cs="Times New Roman"/>
          <w:highlight w:val="cyan"/>
        </w:rPr>
      </w:pPr>
    </w:p>
    <w:p w14:paraId="6172D1CA" w14:textId="77777777" w:rsidR="00CC6AF8" w:rsidRDefault="00CC6AF8" w:rsidP="004D4487">
      <w:pPr>
        <w:spacing w:line="480" w:lineRule="auto"/>
        <w:jc w:val="both"/>
        <w:rPr>
          <w:rFonts w:cs="Times New Roman"/>
          <w:highlight w:val="cyan"/>
        </w:rPr>
      </w:pPr>
    </w:p>
    <w:p w14:paraId="0CE726D3" w14:textId="77777777" w:rsidR="00CC6AF8" w:rsidRDefault="00CC6AF8" w:rsidP="004D4487">
      <w:pPr>
        <w:spacing w:line="480" w:lineRule="auto"/>
        <w:jc w:val="both"/>
        <w:rPr>
          <w:rFonts w:cs="Times New Roman"/>
          <w:highlight w:val="cyan"/>
        </w:rPr>
      </w:pPr>
    </w:p>
    <w:p w14:paraId="1AC92A79" w14:textId="77777777" w:rsidR="00CC6AF8" w:rsidRDefault="00CC6AF8" w:rsidP="004D4487">
      <w:pPr>
        <w:spacing w:line="480" w:lineRule="auto"/>
        <w:jc w:val="both"/>
        <w:rPr>
          <w:rFonts w:cs="Times New Roman"/>
          <w:highlight w:val="cyan"/>
        </w:rPr>
      </w:pPr>
    </w:p>
    <w:p w14:paraId="326F11D0" w14:textId="77777777" w:rsidR="00CC6AF8" w:rsidRDefault="00CC6AF8" w:rsidP="004D4487">
      <w:pPr>
        <w:spacing w:line="480" w:lineRule="auto"/>
        <w:jc w:val="both"/>
        <w:rPr>
          <w:rFonts w:cs="Times New Roman"/>
          <w:highlight w:val="cyan"/>
        </w:rPr>
      </w:pPr>
    </w:p>
    <w:p w14:paraId="6A0B38B1" w14:textId="77777777" w:rsidR="00CC6AF8" w:rsidRDefault="00CC6AF8" w:rsidP="004D4487">
      <w:pPr>
        <w:spacing w:line="480" w:lineRule="auto"/>
        <w:jc w:val="both"/>
        <w:rPr>
          <w:rFonts w:cs="Times New Roman"/>
          <w:highlight w:val="cyan"/>
        </w:rPr>
      </w:pPr>
    </w:p>
    <w:p w14:paraId="4B8AE03A" w14:textId="77777777" w:rsidR="00CC6AF8" w:rsidRDefault="00CC6AF8" w:rsidP="004D4487">
      <w:pPr>
        <w:spacing w:line="480" w:lineRule="auto"/>
        <w:jc w:val="both"/>
        <w:rPr>
          <w:rFonts w:cs="Times New Roman"/>
          <w:highlight w:val="cyan"/>
        </w:rPr>
      </w:pPr>
    </w:p>
    <w:p w14:paraId="29C8E990" w14:textId="77777777" w:rsidR="00CC6AF8" w:rsidRDefault="00CC6AF8" w:rsidP="004D4487">
      <w:pPr>
        <w:spacing w:line="480" w:lineRule="auto"/>
        <w:jc w:val="both"/>
        <w:rPr>
          <w:rFonts w:cs="Times New Roman"/>
          <w:highlight w:val="cyan"/>
        </w:rPr>
      </w:pPr>
    </w:p>
    <w:p w14:paraId="1BB500A6" w14:textId="77777777" w:rsidR="0031791A" w:rsidRDefault="0031791A" w:rsidP="004D4487">
      <w:pPr>
        <w:spacing w:line="480" w:lineRule="auto"/>
        <w:jc w:val="both"/>
        <w:rPr>
          <w:ins w:id="167" w:author="Pankaj Sah" w:date="2016-06-22T08:35:00Z"/>
          <w:rFonts w:cs="Times New Roman"/>
          <w:b/>
        </w:rPr>
      </w:pPr>
    </w:p>
    <w:p w14:paraId="09E690C9" w14:textId="77777777" w:rsidR="0031791A" w:rsidRDefault="0031791A" w:rsidP="004D4487">
      <w:pPr>
        <w:spacing w:line="480" w:lineRule="auto"/>
        <w:jc w:val="both"/>
        <w:rPr>
          <w:ins w:id="168" w:author="Pankaj Sah" w:date="2016-06-22T08:35:00Z"/>
          <w:rFonts w:cs="Times New Roman"/>
          <w:b/>
        </w:rPr>
      </w:pPr>
    </w:p>
    <w:p w14:paraId="6D4D3680" w14:textId="77777777" w:rsidR="00382124" w:rsidRPr="00137845" w:rsidRDefault="00137845" w:rsidP="004D4487">
      <w:pPr>
        <w:spacing w:line="480" w:lineRule="auto"/>
        <w:jc w:val="both"/>
        <w:rPr>
          <w:rFonts w:cs="Times New Roman"/>
          <w:b/>
        </w:rPr>
      </w:pPr>
      <w:r w:rsidRPr="00137845">
        <w:rPr>
          <w:rFonts w:cs="Times New Roman"/>
          <w:b/>
        </w:rPr>
        <w:t>METHODS</w:t>
      </w:r>
    </w:p>
    <w:p w14:paraId="4630B147" w14:textId="77777777" w:rsidR="00B525FB" w:rsidRPr="00DE412E" w:rsidRDefault="00B525FB" w:rsidP="00137845">
      <w:pPr>
        <w:outlineLvl w:val="0"/>
        <w:rPr>
          <w:b/>
          <w:iCs/>
        </w:rPr>
      </w:pPr>
      <w:r w:rsidRPr="00133586">
        <w:rPr>
          <w:b/>
          <w:iCs/>
        </w:rPr>
        <w:t>Subjects</w:t>
      </w:r>
      <w:r w:rsidR="00137845">
        <w:rPr>
          <w:b/>
          <w:iCs/>
        </w:rPr>
        <w:t>.</w:t>
      </w:r>
      <w:r>
        <w:rPr>
          <w:b/>
          <w:iCs/>
        </w:rPr>
        <w:t xml:space="preserve"> </w:t>
      </w:r>
      <w:r w:rsidRPr="00285E9D">
        <w:t xml:space="preserve">A total of </w:t>
      </w:r>
      <w:r w:rsidR="00D13490">
        <w:t>50</w:t>
      </w:r>
      <w:r w:rsidR="00D13490" w:rsidRPr="00BC7E20">
        <w:t xml:space="preserve"> </w:t>
      </w:r>
      <w:r w:rsidRPr="00BC7E20">
        <w:t>Long-Evans male adult rats (200–224 g; Blue</w:t>
      </w:r>
      <w:r w:rsidR="00D13490">
        <w:t>-</w:t>
      </w:r>
      <w:r w:rsidRPr="00BC7E20">
        <w:t>Spruce</w:t>
      </w:r>
      <w:r w:rsidR="00D13490">
        <w:t xml:space="preserve">, Harlan, </w:t>
      </w:r>
      <w:proofErr w:type="spellStart"/>
      <w:r w:rsidR="00D13490">
        <w:t>Indianoplis</w:t>
      </w:r>
      <w:proofErr w:type="spellEnd"/>
      <w:r w:rsidR="00D13490">
        <w:t>, IN</w:t>
      </w:r>
      <w:r w:rsidRPr="00BC7E20">
        <w:t xml:space="preserve">) were used for </w:t>
      </w:r>
      <w:r w:rsidR="00D13490">
        <w:t xml:space="preserve">the behavioral experiments: 18 rats were used in the </w:t>
      </w:r>
      <w:proofErr w:type="spellStart"/>
      <w:r>
        <w:t>vHPC</w:t>
      </w:r>
      <w:proofErr w:type="spellEnd"/>
      <w:r w:rsidRPr="00BC7E20">
        <w:t>-</w:t>
      </w:r>
      <w:r>
        <w:t>&gt;</w:t>
      </w:r>
      <w:r w:rsidRPr="00BC7E20">
        <w:t>IL DREADD experiment</w:t>
      </w:r>
      <w:r w:rsidR="00D13490">
        <w:t>s</w:t>
      </w:r>
      <w:r w:rsidRPr="00BC7E20">
        <w:t xml:space="preserve"> and </w:t>
      </w:r>
      <w:r>
        <w:t xml:space="preserve">32 rats were used for </w:t>
      </w:r>
      <w:r w:rsidR="00137845">
        <w:t xml:space="preserve">the </w:t>
      </w:r>
      <w:r>
        <w:t xml:space="preserve">IL </w:t>
      </w:r>
      <w:proofErr w:type="spellStart"/>
      <w:r>
        <w:t>microinfusion</w:t>
      </w:r>
      <w:proofErr w:type="spellEnd"/>
      <w:r>
        <w:t xml:space="preserve"> </w:t>
      </w:r>
      <w:r w:rsidRPr="00BC7E20">
        <w:t xml:space="preserve">experiment. The rats were individually housed on a 14/10 h light/dark cycle and had access to food and water </w:t>
      </w:r>
      <w:r w:rsidRPr="00BC7E20">
        <w:rPr>
          <w:i/>
          <w:iCs/>
        </w:rPr>
        <w:t>ad libitum</w:t>
      </w:r>
      <w:r w:rsidRPr="00BC7E20">
        <w:t>. Rats were handled for 5</w:t>
      </w:r>
      <w:r>
        <w:t xml:space="preserve"> </w:t>
      </w:r>
      <w:r w:rsidRPr="00BC7E20">
        <w:t>d</w:t>
      </w:r>
      <w:r>
        <w:t>ays</w:t>
      </w:r>
      <w:r w:rsidRPr="00BC7E20">
        <w:t xml:space="preserve"> </w:t>
      </w:r>
      <w:r>
        <w:t>after arrival</w:t>
      </w:r>
      <w:r w:rsidRPr="00BC7E20">
        <w:t>. All experimental procedures were performed in accordance with the protocols approved by the Texas A&amp;M University Animal Care and Use Committee.</w:t>
      </w:r>
    </w:p>
    <w:p w14:paraId="550DD678" w14:textId="77777777" w:rsidR="00B525FB" w:rsidRPr="00DE412E" w:rsidRDefault="00B525FB" w:rsidP="00137845">
      <w:pPr>
        <w:outlineLvl w:val="0"/>
        <w:rPr>
          <w:b/>
        </w:rPr>
      </w:pPr>
      <w:r w:rsidRPr="009C4772">
        <w:rPr>
          <w:b/>
        </w:rPr>
        <w:t>Viruses</w:t>
      </w:r>
      <w:r w:rsidR="009905C4">
        <w:rPr>
          <w:b/>
        </w:rPr>
        <w:t xml:space="preserve"> and drugs</w:t>
      </w:r>
      <w:r w:rsidR="00137845">
        <w:rPr>
          <w:b/>
        </w:rPr>
        <w:t>.</w:t>
      </w:r>
      <w:r>
        <w:rPr>
          <w:b/>
        </w:rPr>
        <w:t xml:space="preserve"> </w:t>
      </w:r>
      <w:r>
        <w:t>AAV5</w:t>
      </w:r>
      <w:r w:rsidRPr="00BC7E20">
        <w:t>-hSyn-DIO-hM4D(</w:t>
      </w:r>
      <w:proofErr w:type="spellStart"/>
      <w:r w:rsidRPr="00BC7E20">
        <w:t>G</w:t>
      </w:r>
      <w:r w:rsidRPr="00BC7E20">
        <w:rPr>
          <w:vertAlign w:val="subscript"/>
        </w:rPr>
        <w:t>i</w:t>
      </w:r>
      <w:proofErr w:type="spellEnd"/>
      <w:r w:rsidRPr="00BC7E20">
        <w:t>)-</w:t>
      </w:r>
      <w:proofErr w:type="spellStart"/>
      <w:r w:rsidRPr="00BC7E20">
        <w:t>mCherry</w:t>
      </w:r>
      <w:proofErr w:type="spellEnd"/>
      <w:r w:rsidR="009905C4" w:rsidRPr="009905C4">
        <w:t xml:space="preserve"> </w:t>
      </w:r>
      <w:r w:rsidR="009905C4" w:rsidRPr="00BC7E20">
        <w:t>(</w:t>
      </w:r>
      <w:r w:rsidR="009905C4">
        <w:rPr>
          <w:color w:val="1A1A1A"/>
        </w:rPr>
        <w:t>5.7</w:t>
      </w:r>
      <w:r w:rsidR="009905C4" w:rsidRPr="005601B2">
        <w:rPr>
          <w:rFonts w:ascii="MS Gothic" w:eastAsia="MS Gothic"/>
          <w:color w:val="000000"/>
        </w:rPr>
        <w:t>×</w:t>
      </w:r>
      <w:r w:rsidR="009905C4" w:rsidRPr="00DE412E">
        <w:rPr>
          <w:color w:val="1A1A1A"/>
        </w:rPr>
        <w:t>10e12 pp/mL</w:t>
      </w:r>
      <w:r w:rsidR="009905C4" w:rsidRPr="00BC7E20">
        <w:t>)</w:t>
      </w:r>
      <w:r>
        <w:t xml:space="preserve">, </w:t>
      </w:r>
      <w:r w:rsidRPr="00BC7E20">
        <w:t>AAV</w:t>
      </w:r>
      <w:r>
        <w:t>8</w:t>
      </w:r>
      <w:r w:rsidRPr="00BC7E20">
        <w:t>-hSyn-DIO-GFP</w:t>
      </w:r>
      <w:r>
        <w:t xml:space="preserve"> and</w:t>
      </w:r>
      <w:r w:rsidRPr="00BC7E20">
        <w:t xml:space="preserve"> AAV5-hSyn-DIO-hM3D(</w:t>
      </w:r>
      <w:proofErr w:type="spellStart"/>
      <w:r w:rsidRPr="00BC7E20">
        <w:t>G</w:t>
      </w:r>
      <w:r w:rsidRPr="00BC7E20">
        <w:rPr>
          <w:vertAlign w:val="subscript"/>
        </w:rPr>
        <w:t>q</w:t>
      </w:r>
      <w:proofErr w:type="spellEnd"/>
      <w:r w:rsidRPr="00BC7E20">
        <w:t>)-</w:t>
      </w:r>
      <w:proofErr w:type="spellStart"/>
      <w:r w:rsidRPr="00BC7E20">
        <w:t>mCherry</w:t>
      </w:r>
      <w:proofErr w:type="spellEnd"/>
      <w:r w:rsidR="009905C4" w:rsidRPr="009905C4">
        <w:t xml:space="preserve"> </w:t>
      </w:r>
      <w:r w:rsidR="009905C4" w:rsidRPr="00BC7E20">
        <w:t>(</w:t>
      </w:r>
      <w:r w:rsidR="009905C4">
        <w:rPr>
          <w:color w:val="1A1A1A"/>
        </w:rPr>
        <w:t>6.7</w:t>
      </w:r>
      <w:r w:rsidR="009905C4" w:rsidRPr="005601B2">
        <w:rPr>
          <w:rFonts w:ascii="MS Gothic" w:eastAsia="MS Gothic"/>
          <w:color w:val="000000"/>
        </w:rPr>
        <w:t>×</w:t>
      </w:r>
      <w:r w:rsidR="009905C4" w:rsidRPr="00DE412E">
        <w:rPr>
          <w:color w:val="1A1A1A"/>
        </w:rPr>
        <w:t>10e12 pp/mL</w:t>
      </w:r>
      <w:proofErr w:type="gramStart"/>
      <w:r w:rsidR="009905C4" w:rsidRPr="00BC7E20">
        <w:t>)</w:t>
      </w:r>
      <w:r w:rsidR="009905C4">
        <w:t xml:space="preserve">  </w:t>
      </w:r>
      <w:r w:rsidRPr="00BC7E20">
        <w:t>were</w:t>
      </w:r>
      <w:proofErr w:type="gramEnd"/>
      <w:r w:rsidRPr="00BC7E20">
        <w:t xml:space="preserve"> obtained from the University of North Carolina Vector core. CAV2-Cre</w:t>
      </w:r>
      <w:r w:rsidR="00554DBA">
        <w:t xml:space="preserve"> </w:t>
      </w:r>
      <w:r w:rsidR="009905C4" w:rsidRPr="00BC7E20">
        <w:t>(</w:t>
      </w:r>
      <w:r w:rsidR="009905C4">
        <w:rPr>
          <w:color w:val="1A1A1A"/>
        </w:rPr>
        <w:t>8.7</w:t>
      </w:r>
      <w:r w:rsidR="009905C4" w:rsidRPr="005601B2">
        <w:rPr>
          <w:rFonts w:ascii="MS Gothic" w:eastAsia="MS Gothic"/>
          <w:color w:val="000000"/>
        </w:rPr>
        <w:t>×</w:t>
      </w:r>
      <w:r w:rsidR="009905C4" w:rsidRPr="00DE412E">
        <w:rPr>
          <w:color w:val="1A1A1A"/>
        </w:rPr>
        <w:t>10e12 pp/mL</w:t>
      </w:r>
      <w:r w:rsidR="009905C4" w:rsidRPr="00BC7E20">
        <w:t>)</w:t>
      </w:r>
      <w:r w:rsidR="009905C4">
        <w:t xml:space="preserve"> </w:t>
      </w:r>
      <w:r w:rsidRPr="00BC7E20">
        <w:t>was from IGMM, France and AAV5-Cre-eGFP</w:t>
      </w:r>
      <w:r w:rsidR="006819C0">
        <w:t xml:space="preserve"> </w:t>
      </w:r>
      <w:r w:rsidR="006819C0" w:rsidRPr="006819C0">
        <w:rPr>
          <w:rFonts w:cs="Times New Roman"/>
        </w:rPr>
        <w:t>(1.62</w:t>
      </w:r>
      <w:r w:rsidR="006819C0" w:rsidRPr="006819C0">
        <w:rPr>
          <w:rFonts w:eastAsia="MS Gothic" w:cs="Times New Roman"/>
          <w:color w:val="000000"/>
        </w:rPr>
        <w:t>×10e</w:t>
      </w:r>
      <w:r w:rsidR="006819C0">
        <w:rPr>
          <w:rFonts w:eastAsia="MS Gothic" w:cs="Times New Roman"/>
          <w:color w:val="000000"/>
        </w:rPr>
        <w:t>13 GC/ml)</w:t>
      </w:r>
      <w:r w:rsidRPr="00BC7E20">
        <w:t xml:space="preserve"> was from University of Pennsylvania vector core. </w:t>
      </w:r>
      <w:r w:rsidR="009905C4">
        <w:t xml:space="preserve">CNO was obtained from NIMH (Chemical synthesis and drug supply program); CGP55845 was from </w:t>
      </w:r>
      <w:proofErr w:type="spellStart"/>
      <w:r w:rsidR="009905C4">
        <w:t>Tocris</w:t>
      </w:r>
      <w:proofErr w:type="spellEnd"/>
      <w:r w:rsidR="009905C4">
        <w:t xml:space="preserve"> </w:t>
      </w:r>
      <w:r w:rsidR="006819C0">
        <w:t>Bioscience and</w:t>
      </w:r>
      <w:r w:rsidR="009905C4">
        <w:t xml:space="preserve"> </w:t>
      </w:r>
      <w:proofErr w:type="spellStart"/>
      <w:r w:rsidR="009905C4">
        <w:t>picrotoxin</w:t>
      </w:r>
      <w:proofErr w:type="spellEnd"/>
      <w:r w:rsidR="009905C4">
        <w:t xml:space="preserve"> was from Sigma-Aldrich. </w:t>
      </w:r>
    </w:p>
    <w:p w14:paraId="0EE9A618" w14:textId="77777777" w:rsidR="00B525FB" w:rsidRPr="00002743" w:rsidRDefault="00B525FB" w:rsidP="00137845">
      <w:pPr>
        <w:outlineLvl w:val="0"/>
        <w:rPr>
          <w:b/>
        </w:rPr>
      </w:pPr>
      <w:r w:rsidRPr="00133586">
        <w:rPr>
          <w:b/>
        </w:rPr>
        <w:t>Surgical procedures</w:t>
      </w:r>
      <w:r w:rsidR="00137845">
        <w:rPr>
          <w:b/>
        </w:rPr>
        <w:t>.</w:t>
      </w:r>
      <w:r>
        <w:rPr>
          <w:b/>
        </w:rPr>
        <w:t xml:space="preserve"> </w:t>
      </w:r>
      <w:r>
        <w:t xml:space="preserve">For </w:t>
      </w:r>
      <w:r w:rsidR="00D13490">
        <w:t xml:space="preserve">the </w:t>
      </w:r>
      <w:proofErr w:type="spellStart"/>
      <w:r w:rsidR="00D13490">
        <w:t>vHPC</w:t>
      </w:r>
      <w:proofErr w:type="spellEnd"/>
      <w:r w:rsidR="00D13490">
        <w:t xml:space="preserve">-&gt;IL </w:t>
      </w:r>
      <w:r>
        <w:t>DREADD experiment</w:t>
      </w:r>
      <w:r w:rsidR="00D13490">
        <w:t>s</w:t>
      </w:r>
      <w:r>
        <w:t>, r</w:t>
      </w:r>
      <w:r w:rsidRPr="00BC7E20">
        <w:t xml:space="preserve">ats were anesthetized with </w:t>
      </w:r>
      <w:proofErr w:type="spellStart"/>
      <w:r w:rsidRPr="00BC7E20">
        <w:t>isoflurane</w:t>
      </w:r>
      <w:proofErr w:type="spellEnd"/>
      <w:r w:rsidRPr="00BC7E20">
        <w:t xml:space="preserve"> (5% for induction and kept at 2</w:t>
      </w:r>
      <w:r>
        <w:t>~2.5</w:t>
      </w:r>
      <w:r w:rsidRPr="00BC7E20">
        <w:t>%</w:t>
      </w:r>
      <w:r>
        <w:t xml:space="preserve"> during surgery</w:t>
      </w:r>
      <w:r w:rsidRPr="00BC7E20">
        <w:t xml:space="preserve">), and were placed into stereotaxic apparatus (David Kopf Instruments) for viral injection. For </w:t>
      </w:r>
      <w:r w:rsidR="00D13490">
        <w:t>the</w:t>
      </w:r>
      <w:r w:rsidRPr="00BC7E20">
        <w:t xml:space="preserve"> inhibitory DREADD </w:t>
      </w:r>
      <w:r w:rsidR="00D13490">
        <w:t>experiment</w:t>
      </w:r>
      <w:r w:rsidRPr="00BC7E20">
        <w:t>, 13 rats wer</w:t>
      </w:r>
      <w:r>
        <w:t xml:space="preserve">e bilaterally injected with </w:t>
      </w:r>
      <w:r w:rsidRPr="00BC7E20">
        <w:t>CAV2-Cre in IL and AAV8-hSyn-DIO-hM4D(</w:t>
      </w:r>
      <w:proofErr w:type="spellStart"/>
      <w:r w:rsidRPr="00BC7E20">
        <w:t>G</w:t>
      </w:r>
      <w:r w:rsidRPr="00BC7E20">
        <w:rPr>
          <w:vertAlign w:val="subscript"/>
        </w:rPr>
        <w:t>i</w:t>
      </w:r>
      <w:proofErr w:type="spellEnd"/>
      <w:r w:rsidRPr="00BC7E20">
        <w:t>)-</w:t>
      </w:r>
      <w:proofErr w:type="spellStart"/>
      <w:r w:rsidRPr="00BC7E20">
        <w:t>mCherry</w:t>
      </w:r>
      <w:proofErr w:type="spellEnd"/>
      <w:r w:rsidRPr="00BC7E20">
        <w:t xml:space="preserve"> or AAV-</w:t>
      </w:r>
      <w:proofErr w:type="spellStart"/>
      <w:r w:rsidRPr="00BC7E20">
        <w:t>hSyn</w:t>
      </w:r>
      <w:proofErr w:type="spellEnd"/>
      <w:r w:rsidRPr="00BC7E20">
        <w:t>-DIO-</w:t>
      </w:r>
      <w:proofErr w:type="gramStart"/>
      <w:r w:rsidRPr="00BC7E20">
        <w:t>GFP  in</w:t>
      </w:r>
      <w:proofErr w:type="gramEnd"/>
      <w:r w:rsidRPr="00BC7E20">
        <w:t xml:space="preserve"> </w:t>
      </w:r>
      <w:proofErr w:type="spellStart"/>
      <w:r>
        <w:t>vHPC</w:t>
      </w:r>
      <w:proofErr w:type="spellEnd"/>
      <w:r w:rsidRPr="00BC7E20">
        <w:t xml:space="preserve">. For </w:t>
      </w:r>
      <w:r w:rsidR="00D13490">
        <w:t>the excitatory DREADD experiment</w:t>
      </w:r>
      <w:r w:rsidRPr="00BC7E20">
        <w:t xml:space="preserve">, 5 rats were bilaterally injected with </w:t>
      </w:r>
      <w:r>
        <w:t>AAV5-Cre-eGFP</w:t>
      </w:r>
      <w:r w:rsidRPr="00BC7E20">
        <w:t xml:space="preserve"> in IL and AAV5-hSyn-DIO-hM3D(</w:t>
      </w:r>
      <w:proofErr w:type="spellStart"/>
      <w:r w:rsidRPr="00BC7E20">
        <w:t>G</w:t>
      </w:r>
      <w:r w:rsidRPr="00BC7E20">
        <w:rPr>
          <w:vertAlign w:val="subscript"/>
        </w:rPr>
        <w:t>q</w:t>
      </w:r>
      <w:proofErr w:type="spellEnd"/>
      <w:r>
        <w:t>)-</w:t>
      </w:r>
      <w:proofErr w:type="spellStart"/>
      <w:r>
        <w:t>mCherry</w:t>
      </w:r>
      <w:proofErr w:type="spellEnd"/>
      <w:r w:rsidRPr="00BC7E20">
        <w:t xml:space="preserve"> in </w:t>
      </w:r>
      <w:proofErr w:type="spellStart"/>
      <w:r>
        <w:t>vHPC</w:t>
      </w:r>
      <w:proofErr w:type="spellEnd"/>
      <w:r w:rsidRPr="00BC7E20">
        <w:t>. A</w:t>
      </w:r>
      <w:r>
        <w:t>ll</w:t>
      </w:r>
      <w:r w:rsidRPr="00BC7E20">
        <w:t xml:space="preserve"> the viruses were injected </w:t>
      </w:r>
      <w:r w:rsidR="00D13490">
        <w:t xml:space="preserve">(0.15 µl/min) </w:t>
      </w:r>
      <w:r w:rsidRPr="00BC7E20">
        <w:t xml:space="preserve">using an </w:t>
      </w:r>
      <w:r>
        <w:t xml:space="preserve">injector connected to </w:t>
      </w:r>
      <w:r w:rsidRPr="00002743">
        <w:t xml:space="preserve">polyethylene tube and a Hamilton </w:t>
      </w:r>
      <w:r>
        <w:t>syringe (10  µ</w:t>
      </w:r>
      <w:r w:rsidRPr="00BC7E20">
        <w:t>l</w:t>
      </w:r>
      <w:r>
        <w:t xml:space="preserve">) </w:t>
      </w:r>
      <w:r w:rsidR="00D13490">
        <w:t xml:space="preserve">mounted on </w:t>
      </w:r>
      <w:r>
        <w:t>an infusion pump</w:t>
      </w:r>
      <w:r w:rsidRPr="00BC7E20">
        <w:t xml:space="preserve">. </w:t>
      </w:r>
      <w:r w:rsidR="00D13490">
        <w:t>Four</w:t>
      </w:r>
      <w:r>
        <w:t xml:space="preserve"> injections</w:t>
      </w:r>
      <w:r w:rsidR="00D13490">
        <w:t xml:space="preserve"> (0.5 µl/injection)</w:t>
      </w:r>
      <w:r>
        <w:t xml:space="preserve"> were made in</w:t>
      </w:r>
      <w:r w:rsidR="00D13490">
        <w:t>to</w:t>
      </w:r>
      <w:r>
        <w:t xml:space="preserve"> the </w:t>
      </w:r>
      <w:proofErr w:type="spellStart"/>
      <w:r>
        <w:t>vHPC</w:t>
      </w:r>
      <w:proofErr w:type="spellEnd"/>
      <w:r w:rsidRPr="00BC7E20">
        <w:t xml:space="preserve"> at </w:t>
      </w:r>
      <w:r w:rsidR="00D13490">
        <w:t xml:space="preserve">two </w:t>
      </w:r>
      <w:r w:rsidRPr="00BC7E20">
        <w:t>different AP levels: AP -5.2, ML 6.0, DV -6.5; AP -5.2, ML 6.0, DV -5.3; AP -6.1, ML 6.0, DV -6.1; AP -6.1, ML 6.0, DV</w:t>
      </w:r>
      <w:r>
        <w:t xml:space="preserve"> -5.0</w:t>
      </w:r>
      <w:r w:rsidR="004D4487">
        <w:t xml:space="preserve"> (all DV coordinates are measured from </w:t>
      </w:r>
      <w:proofErr w:type="spellStart"/>
      <w:r w:rsidR="004D4487">
        <w:t>dura</w:t>
      </w:r>
      <w:proofErr w:type="spellEnd"/>
      <w:r w:rsidR="004D4487">
        <w:t>)</w:t>
      </w:r>
      <w:r>
        <w:t xml:space="preserve">. </w:t>
      </w:r>
      <w:r w:rsidRPr="00BC7E20">
        <w:t xml:space="preserve">One injection </w:t>
      </w:r>
      <w:r w:rsidR="00D13490">
        <w:t xml:space="preserve">(1.8 µl) </w:t>
      </w:r>
      <w:r w:rsidRPr="00BC7E20">
        <w:t xml:space="preserve">was made </w:t>
      </w:r>
      <w:r>
        <w:t>in the</w:t>
      </w:r>
      <w:r w:rsidRPr="00BC7E20">
        <w:t xml:space="preserve"> IL in each hemisphere at AP +2.8, ML 3.0, DV -4.9</w:t>
      </w:r>
      <w:r>
        <w:t xml:space="preserve"> with </w:t>
      </w:r>
      <w:r w:rsidR="00D13490">
        <w:t xml:space="preserve">a </w:t>
      </w:r>
      <w:r>
        <w:t>30-degree angle</w:t>
      </w:r>
      <w:r w:rsidRPr="00BC7E20">
        <w:t>. Rats were placed back in their home cages to allow for viral expression at least for 4 weeks.</w:t>
      </w:r>
      <w:r>
        <w:t xml:space="preserve"> </w:t>
      </w:r>
    </w:p>
    <w:p w14:paraId="34959ACC" w14:textId="77777777" w:rsidR="00B525FB" w:rsidRDefault="00B525FB" w:rsidP="00137845">
      <w:pPr>
        <w:ind w:firstLine="360"/>
      </w:pPr>
      <w:r>
        <w:t xml:space="preserve">For </w:t>
      </w:r>
      <w:r w:rsidR="00D13490">
        <w:t xml:space="preserve">the </w:t>
      </w:r>
      <w:r>
        <w:t xml:space="preserve">IL </w:t>
      </w:r>
      <w:proofErr w:type="spellStart"/>
      <w:r>
        <w:t>microinfusion</w:t>
      </w:r>
      <w:proofErr w:type="spellEnd"/>
      <w:r>
        <w:t xml:space="preserve"> experiment, r</w:t>
      </w:r>
      <w:r w:rsidRPr="00BC7E20">
        <w:t xml:space="preserve">ats were anesthetized with </w:t>
      </w:r>
      <w:proofErr w:type="spellStart"/>
      <w:r w:rsidRPr="00BC7E20">
        <w:t>isoflurane</w:t>
      </w:r>
      <w:proofErr w:type="spellEnd"/>
      <w:r w:rsidRPr="00BC7E20">
        <w:t xml:space="preserve"> </w:t>
      </w:r>
      <w:r>
        <w:t xml:space="preserve">(5% for induction and kept at </w:t>
      </w:r>
      <w:r w:rsidRPr="00BC7E20">
        <w:t>2</w:t>
      </w:r>
      <w:r>
        <w:t>~2.5</w:t>
      </w:r>
      <w:r w:rsidRPr="00BC7E20">
        <w:t>%</w:t>
      </w:r>
      <w:r>
        <w:t xml:space="preserve"> during surgery</w:t>
      </w:r>
      <w:r w:rsidRPr="00BC7E20">
        <w:t>), and were placed into stereotaxic apparatus (David Kopf In</w:t>
      </w:r>
      <w:r>
        <w:t xml:space="preserve">struments) for </w:t>
      </w:r>
      <w:r w:rsidRPr="00002743">
        <w:t>cannula implant</w:t>
      </w:r>
      <w:r>
        <w:t>ation</w:t>
      </w:r>
      <w:r w:rsidRPr="00750C55">
        <w:rPr>
          <w:color w:val="000000" w:themeColor="text1"/>
        </w:rPr>
        <w:t xml:space="preserve">. Steel guide </w:t>
      </w:r>
      <w:proofErr w:type="spellStart"/>
      <w:r w:rsidRPr="00750C55">
        <w:rPr>
          <w:color w:val="000000" w:themeColor="text1"/>
        </w:rPr>
        <w:t>cannula</w:t>
      </w:r>
      <w:r w:rsidRPr="00484DF4">
        <w:t>e</w:t>
      </w:r>
      <w:proofErr w:type="spellEnd"/>
      <w:r w:rsidRPr="00484DF4">
        <w:t xml:space="preserve"> (26 gauge, 8 mm; Small Parts) were lowered into the </w:t>
      </w:r>
      <w:r w:rsidRPr="00484DF4">
        <w:rPr>
          <w:rFonts w:eastAsia="SimSun"/>
          <w:lang w:eastAsia="zh-CN"/>
        </w:rPr>
        <w:t>IL</w:t>
      </w:r>
      <w:r w:rsidRPr="00484DF4">
        <w:t xml:space="preserve"> (AP +2.7, ML 3.0, DV -4.9)</w:t>
      </w:r>
      <w:r>
        <w:t xml:space="preserve"> with</w:t>
      </w:r>
      <w:r w:rsidRPr="00484DF4">
        <w:t xml:space="preserve"> 30</w:t>
      </w:r>
      <w:r>
        <w:t>-degree</w:t>
      </w:r>
      <w:r w:rsidRPr="00484DF4">
        <w:t xml:space="preserve"> </w:t>
      </w:r>
      <w:r>
        <w:t xml:space="preserve">angle </w:t>
      </w:r>
      <w:r w:rsidRPr="00484DF4">
        <w:t>to limit drug diffusion in</w:t>
      </w:r>
      <w:r>
        <w:t>to</w:t>
      </w:r>
      <w:r w:rsidRPr="00484DF4">
        <w:t xml:space="preserve"> the PL. Stainless steel obturators (30 gauge, 9 mm; Small Parts) were placed in each guide cannula and </w:t>
      </w:r>
      <w:r>
        <w:t xml:space="preserve">were </w:t>
      </w:r>
      <w:r w:rsidRPr="00484DF4">
        <w:t>changed twice prior to behavioral test</w:t>
      </w:r>
      <w:r>
        <w:t>s</w:t>
      </w:r>
      <w:r w:rsidRPr="00484DF4">
        <w:t>. The rats were allowed for 1 week of post-operative recovery in their home cage.</w:t>
      </w:r>
    </w:p>
    <w:p w14:paraId="6A6040CD" w14:textId="77777777" w:rsidR="00B525FB" w:rsidRPr="00A25576" w:rsidRDefault="00B525FB" w:rsidP="00137845">
      <w:pPr>
        <w:outlineLvl w:val="0"/>
        <w:rPr>
          <w:b/>
        </w:rPr>
      </w:pPr>
      <w:r w:rsidRPr="008F7FF4">
        <w:rPr>
          <w:b/>
        </w:rPr>
        <w:t>Behavioral apparatus</w:t>
      </w:r>
      <w:r w:rsidR="00137845">
        <w:rPr>
          <w:b/>
        </w:rPr>
        <w:t>.</w:t>
      </w:r>
      <w:r>
        <w:rPr>
          <w:b/>
        </w:rPr>
        <w:t xml:space="preserve"> </w:t>
      </w:r>
      <w:r w:rsidRPr="00F447F2">
        <w:t>Behavioral testing was conducted in two distinct rooms in the laboratory. E</w:t>
      </w:r>
      <w:r w:rsidRPr="00BC7E20">
        <w:t xml:space="preserve">ight identical </w:t>
      </w:r>
      <w:r>
        <w:t>conditioning</w:t>
      </w:r>
      <w:r w:rsidRPr="00BC7E20">
        <w:t xml:space="preserve"> chambers (30</w:t>
      </w:r>
      <w:r w:rsidRPr="00575C1F">
        <w:rPr>
          <w:rFonts w:ascii="MS Gothic" w:eastAsia="MS Gothic"/>
          <w:color w:val="000000"/>
        </w:rPr>
        <w:t>×</w:t>
      </w:r>
      <w:r>
        <w:t>24</w:t>
      </w:r>
      <w:r w:rsidRPr="00A8263C">
        <w:rPr>
          <w:rFonts w:ascii="MS Gothic" w:eastAsia="MS Gothic"/>
          <w:color w:val="000000"/>
        </w:rPr>
        <w:t>×</w:t>
      </w:r>
      <w:r w:rsidRPr="00BC7E20">
        <w:t>21 cm; MED-Associates)</w:t>
      </w:r>
      <w:r>
        <w:t xml:space="preserve"> in each room</w:t>
      </w:r>
      <w:r w:rsidRPr="00BC7E20">
        <w:t xml:space="preserve"> were used in all behavioral </w:t>
      </w:r>
      <w:r>
        <w:t>experiments</w:t>
      </w:r>
      <w:r w:rsidRPr="00BC7E20">
        <w:t>. The chambers cons</w:t>
      </w:r>
      <w:r>
        <w:t xml:space="preserve">isted of aluminum sidewalls, </w:t>
      </w:r>
      <w:r w:rsidRPr="00BC7E20">
        <w:t>Plexiglas ceiling, rear wall, and hinged front door. The floor of each chamber consisted of 19 stainless steel rods that were wired to a shock source and a solid-state grid scrambler (MED-Associates) for delivery of foot shock (US). A speaker mounted in one wall of the chamber was used for delivery of acoustic CS</w:t>
      </w:r>
      <w:r>
        <w:t>, and</w:t>
      </w:r>
      <w:r w:rsidRPr="00BC7E20">
        <w:t xml:space="preserve"> ventilation fans and house lights were installed in each chamber to allow for the manipulation of contexts. Each chamber rests on a load-cell platform that is used to record chamber displacement in response to each rat’s motor activity and is </w:t>
      </w:r>
      <w:r w:rsidRPr="00BC7E20">
        <w:lastRenderedPageBreak/>
        <w:t xml:space="preserve">acquired online via Threshold Activity software (MED Associates). </w:t>
      </w:r>
      <w:r>
        <w:t>A</w:t>
      </w:r>
      <w:r w:rsidRPr="00BC7E20">
        <w:t xml:space="preserve">bsolute values of the load-cell voltages are computed and multiplied by 10 to yield a scale that ranges from 0 to 100. For each chamber, load-cell voltages are digitized at 5 Hz, yielding one observation every 200 </w:t>
      </w:r>
      <w:proofErr w:type="spellStart"/>
      <w:r w:rsidRPr="00BC7E20">
        <w:t>ms.</w:t>
      </w:r>
      <w:proofErr w:type="spellEnd"/>
      <w:r w:rsidRPr="00BC7E20">
        <w:t xml:space="preserve"> Freezing is quantified by computing the number of observations for each rat that has a value less than the freezing</w:t>
      </w:r>
      <w:r>
        <w:t xml:space="preserve"> threshold (load-cell activity=</w:t>
      </w:r>
      <w:r w:rsidRPr="00BC7E20">
        <w:t>10). Freezing is only scored if the ra</w:t>
      </w:r>
      <w:r w:rsidR="00554DBA">
        <w:t>t is immobile for at least 1 s</w:t>
      </w:r>
      <w:r w:rsidRPr="00BC7E20">
        <w:t>.</w:t>
      </w:r>
      <w:r>
        <w:t xml:space="preserve"> </w:t>
      </w:r>
      <w:r w:rsidRPr="00BC7E20">
        <w:t xml:space="preserve">Sensory stimuli were adjusted within these chambers to generate two distinct contexts A and B. For context A, a 15-W house light mounted </w:t>
      </w:r>
      <w:r>
        <w:t>on the sidewall</w:t>
      </w:r>
      <w:r w:rsidRPr="00BC7E20">
        <w:t xml:space="preserve"> was turned on, and the </w:t>
      </w:r>
      <w:r>
        <w:t xml:space="preserve">white </w:t>
      </w:r>
      <w:r w:rsidRPr="00BC7E20">
        <w:t>room light remained on. Ventilation fans (65 dB) were turned on, cabinet doors were left open, and the chambers were cleaned with 1% ammonium hydroxide. Rats were transported to context A in white plastic boxes</w:t>
      </w:r>
      <w:r>
        <w:t>. For context B, house light</w:t>
      </w:r>
      <w:r w:rsidRPr="00BC7E20">
        <w:t xml:space="preserve"> </w:t>
      </w:r>
      <w:r>
        <w:t>and white room light were all</w:t>
      </w:r>
      <w:r w:rsidRPr="00BC7E20">
        <w:t xml:space="preserve"> turned off</w:t>
      </w:r>
      <w:r>
        <w:t>,</w:t>
      </w:r>
      <w:r w:rsidRPr="00BC7E20">
        <w:t xml:space="preserve"> and </w:t>
      </w:r>
      <w:r>
        <w:t>fluorescent red room light was turned on</w:t>
      </w:r>
      <w:r w:rsidRPr="00BC7E20">
        <w:t>. Ventilation fans were turned off, the cabinet doors were closed and the chambers were cleaned with 1% acetic acid. Rats were transported to context B in black plastic boxes. In each context, stainless steel pans were filled with a thin layer of the respective odors of the contexts and inserted below the grid floor.</w:t>
      </w:r>
    </w:p>
    <w:p w14:paraId="09A2D743" w14:textId="77777777" w:rsidR="00B525FB" w:rsidRPr="00462D69" w:rsidRDefault="00B525FB" w:rsidP="00137845">
      <w:pPr>
        <w:outlineLvl w:val="0"/>
        <w:rPr>
          <w:b/>
        </w:rPr>
      </w:pPr>
      <w:r w:rsidRPr="00747ECA">
        <w:rPr>
          <w:b/>
        </w:rPr>
        <w:t>Behavioral procedures</w:t>
      </w:r>
      <w:r w:rsidR="00137845">
        <w:rPr>
          <w:b/>
        </w:rPr>
        <w:t>.</w:t>
      </w:r>
      <w:r>
        <w:rPr>
          <w:b/>
        </w:rPr>
        <w:t xml:space="preserve"> </w:t>
      </w:r>
      <w:r w:rsidRPr="0058474E">
        <w:t>A</w:t>
      </w:r>
      <w:r>
        <w:t>t least 4 weeks a</w:t>
      </w:r>
      <w:r w:rsidRPr="0058474E">
        <w:t xml:space="preserve">fter </w:t>
      </w:r>
      <w:r>
        <w:t>viral surgery</w:t>
      </w:r>
      <w:r w:rsidRPr="0058474E">
        <w:t>, rats underwent fear conditioning in context A</w:t>
      </w:r>
      <w:r>
        <w:t xml:space="preserve"> on day 1</w:t>
      </w:r>
      <w:r w:rsidRPr="0058474E">
        <w:t>. Conditioning consisted of fiv</w:t>
      </w:r>
      <w:r>
        <w:t>e tone (CS; 10 s, 80 dB, 2 kHz)</w:t>
      </w:r>
      <w:r w:rsidRPr="0058474E">
        <w:t>-</w:t>
      </w:r>
      <w:proofErr w:type="spellStart"/>
      <w:r w:rsidRPr="0058474E">
        <w:t>footshock</w:t>
      </w:r>
      <w:proofErr w:type="spellEnd"/>
      <w:r w:rsidRPr="0058474E">
        <w:t xml:space="preserve"> (US</w:t>
      </w:r>
      <w:r>
        <w:t xml:space="preserve">; 1.0 mA, 2 s) pairings with 60 </w:t>
      </w:r>
      <w:r w:rsidRPr="0058474E">
        <w:t xml:space="preserve">s </w:t>
      </w:r>
      <w:proofErr w:type="spellStart"/>
      <w:r w:rsidRPr="0058474E">
        <w:t>intertrial</w:t>
      </w:r>
      <w:proofErr w:type="spellEnd"/>
      <w:r w:rsidRPr="0058474E">
        <w:t xml:space="preserve"> intervals (ITIs). On day</w:t>
      </w:r>
      <w:r>
        <w:t xml:space="preserve"> </w:t>
      </w:r>
      <w:r w:rsidRPr="0058474E">
        <w:t>2 and 3, rats received context exposure in context A for 35</w:t>
      </w:r>
      <w:r>
        <w:t xml:space="preserve"> </w:t>
      </w:r>
      <w:r w:rsidRPr="0058474E">
        <w:t>min 30</w:t>
      </w:r>
      <w:r>
        <w:t xml:space="preserve"> </w:t>
      </w:r>
      <w:r w:rsidRPr="0058474E">
        <w:t>s in the morning, and received 45 tone-alone (10 s, 80 dB, 2 kHz, 30 s ITI</w:t>
      </w:r>
      <w:r w:rsidR="001245E6">
        <w:t>s</w:t>
      </w:r>
      <w:r w:rsidRPr="0058474E">
        <w:t>)</w:t>
      </w:r>
      <w:r>
        <w:t xml:space="preserve"> </w:t>
      </w:r>
      <w:r w:rsidRPr="0058474E">
        <w:t>extinction training in context B in the afternoon. On day</w:t>
      </w:r>
      <w:r>
        <w:t xml:space="preserve"> </w:t>
      </w:r>
      <w:r w:rsidRPr="0058474E">
        <w:t xml:space="preserve">4 and 5, </w:t>
      </w:r>
      <w:r>
        <w:t>hM4D(</w:t>
      </w:r>
      <w:proofErr w:type="spellStart"/>
      <w:r>
        <w:t>G</w:t>
      </w:r>
      <w:r w:rsidRPr="005917A7">
        <w:rPr>
          <w:vertAlign w:val="subscript"/>
        </w:rPr>
        <w:t>i</w:t>
      </w:r>
      <w:proofErr w:type="spellEnd"/>
      <w:r>
        <w:t>) and GFP</w:t>
      </w:r>
      <w:r w:rsidRPr="0058474E">
        <w:t xml:space="preserve"> rats received </w:t>
      </w:r>
      <w:r>
        <w:t>renewal tests in context A, and hM3D(</w:t>
      </w:r>
      <w:proofErr w:type="spellStart"/>
      <w:r>
        <w:t>G</w:t>
      </w:r>
      <w:r w:rsidRPr="005917A7">
        <w:rPr>
          <w:vertAlign w:val="subscript"/>
        </w:rPr>
        <w:t>q</w:t>
      </w:r>
      <w:proofErr w:type="spellEnd"/>
      <w:r>
        <w:t xml:space="preserve">) rats received extinction retention tests in context B. Before each tests, rats all received systemic injection of CNO </w:t>
      </w:r>
      <w:r w:rsidR="00D13490">
        <w:t>[</w:t>
      </w:r>
      <w:r>
        <w:t>1mg/kg for hM4D(</w:t>
      </w:r>
      <w:proofErr w:type="spellStart"/>
      <w:r>
        <w:t>G</w:t>
      </w:r>
      <w:r w:rsidRPr="005917A7">
        <w:rPr>
          <w:vertAlign w:val="subscript"/>
        </w:rPr>
        <w:t>i</w:t>
      </w:r>
      <w:proofErr w:type="spellEnd"/>
      <w:r>
        <w:t>) and 2 mg/kg for hM3D(</w:t>
      </w:r>
      <w:proofErr w:type="spellStart"/>
      <w:r>
        <w:t>G</w:t>
      </w:r>
      <w:r w:rsidRPr="005917A7">
        <w:rPr>
          <w:vertAlign w:val="subscript"/>
        </w:rPr>
        <w:t>q</w:t>
      </w:r>
      <w:proofErr w:type="spellEnd"/>
      <w:r>
        <w:t>)</w:t>
      </w:r>
      <w:r w:rsidR="00D13490">
        <w:t>]</w:t>
      </w:r>
      <w:r>
        <w:t xml:space="preserve"> or VEH in within-</w:t>
      </w:r>
      <w:proofErr w:type="gramStart"/>
      <w:r>
        <w:t>subjects</w:t>
      </w:r>
      <w:proofErr w:type="gramEnd"/>
      <w:r>
        <w:t xml:space="preserve"> manner. The order of the drug injection was counterbalanced. Test session consisted of 10 min baseline test and </w:t>
      </w:r>
      <w:r w:rsidRPr="00270475">
        <w:rPr>
          <w:color w:val="000000" w:themeColor="text1"/>
        </w:rPr>
        <w:t>five tone-alone (10 s, 80 dB, 2 kHz, 30 s ITI</w:t>
      </w:r>
      <w:r w:rsidR="001245E6">
        <w:rPr>
          <w:color w:val="000000" w:themeColor="text1"/>
        </w:rPr>
        <w:t>s</w:t>
      </w:r>
      <w:r w:rsidRPr="00270475">
        <w:rPr>
          <w:color w:val="000000" w:themeColor="text1"/>
        </w:rPr>
        <w:t>) presentations. In all behavioral sessions, the chamber position of each animal was counterbalanced.</w:t>
      </w:r>
      <w:r>
        <w:rPr>
          <w:color w:val="000000" w:themeColor="text1"/>
        </w:rPr>
        <w:t xml:space="preserve"> </w:t>
      </w:r>
    </w:p>
    <w:p w14:paraId="4728D033" w14:textId="77777777" w:rsidR="00B525FB" w:rsidRPr="0091062B" w:rsidRDefault="00B525FB" w:rsidP="00137845">
      <w:pPr>
        <w:ind w:firstLine="360"/>
      </w:pPr>
      <w:r w:rsidRPr="007653BD">
        <w:t xml:space="preserve">For </w:t>
      </w:r>
      <w:r>
        <w:t xml:space="preserve">IL </w:t>
      </w:r>
      <w:proofErr w:type="spellStart"/>
      <w:r>
        <w:t>microinfusion</w:t>
      </w:r>
      <w:proofErr w:type="spellEnd"/>
      <w:r>
        <w:t xml:space="preserve"> experiment, rats underwent day 1 fear conditioning (context A), day 2 context exposure in the morning (context A) and extinction in the afternoon (context B), and day 3 renewal test (context A). Variables used for conditioning, exposure, extinction and tests are identical to DREADD experiment. Ten minutes prior to the renewal test, rats received </w:t>
      </w:r>
      <w:proofErr w:type="spellStart"/>
      <w:r>
        <w:t>microinfusion</w:t>
      </w:r>
      <w:proofErr w:type="spellEnd"/>
      <w:r>
        <w:t xml:space="preserve"> of either CGP (10 </w:t>
      </w:r>
      <w:proofErr w:type="spellStart"/>
      <w:r>
        <w:t>mM</w:t>
      </w:r>
      <w:proofErr w:type="spellEnd"/>
      <w:r>
        <w:t xml:space="preserve">), PTX (0.33 </w:t>
      </w:r>
      <w:proofErr w:type="spellStart"/>
      <w:r>
        <w:t>mM</w:t>
      </w:r>
      <w:proofErr w:type="spellEnd"/>
      <w:r>
        <w:t>), cocktail of both or vehicle into IL. Rats received intracranial infusion with 0.6 µ</w:t>
      </w:r>
      <w:r w:rsidRPr="00BC7E20">
        <w:t>l</w:t>
      </w:r>
      <w:r>
        <w:t xml:space="preserve"> of drug (0.3 µ</w:t>
      </w:r>
      <w:r w:rsidRPr="00BC7E20">
        <w:t>l</w:t>
      </w:r>
      <w:r>
        <w:t xml:space="preserve"> per hemisphere) over 1 min at a rate of 0.3</w:t>
      </w:r>
      <w:r w:rsidRPr="004958D3">
        <w:t xml:space="preserve"> </w:t>
      </w:r>
      <w:r>
        <w:t>µ</w:t>
      </w:r>
      <w:r w:rsidRPr="00BC7E20">
        <w:t>l</w:t>
      </w:r>
      <w:r>
        <w:t>/min.</w:t>
      </w:r>
    </w:p>
    <w:p w14:paraId="03C80A79" w14:textId="77777777" w:rsidR="00B525FB" w:rsidRDefault="00B525FB" w:rsidP="00137845">
      <w:pPr>
        <w:outlineLvl w:val="0"/>
        <w:rPr>
          <w:color w:val="000000" w:themeColor="text1"/>
        </w:rPr>
      </w:pPr>
      <w:r w:rsidRPr="005E5A95">
        <w:rPr>
          <w:b/>
        </w:rPr>
        <w:t>Immunohistochemistry</w:t>
      </w:r>
      <w:r w:rsidR="00137845">
        <w:rPr>
          <w:b/>
        </w:rPr>
        <w:t>.</w:t>
      </w:r>
      <w:r>
        <w:rPr>
          <w:b/>
        </w:rPr>
        <w:t xml:space="preserve"> </w:t>
      </w:r>
      <w:r w:rsidRPr="00EB1846">
        <w:rPr>
          <w:color w:val="000000" w:themeColor="text1"/>
        </w:rPr>
        <w:t xml:space="preserve">Rats were overdosed with sodium </w:t>
      </w:r>
      <w:r w:rsidRPr="00CC1A8D">
        <w:rPr>
          <w:color w:val="000000" w:themeColor="text1"/>
        </w:rPr>
        <w:t>pentobarbital (</w:t>
      </w:r>
      <w:r w:rsidRPr="004906AF">
        <w:rPr>
          <w:color w:val="000000" w:themeColor="text1"/>
        </w:rPr>
        <w:t xml:space="preserve">Fatal Plus; 100 mg/ml, </w:t>
      </w:r>
      <w:r w:rsidRPr="00CC1A8D">
        <w:rPr>
          <w:color w:val="000000" w:themeColor="text1"/>
        </w:rPr>
        <w:t xml:space="preserve">0.5 ml) and were </w:t>
      </w:r>
      <w:proofErr w:type="spellStart"/>
      <w:r w:rsidRPr="00CC1A8D">
        <w:rPr>
          <w:color w:val="000000" w:themeColor="text1"/>
        </w:rPr>
        <w:t>transcardially</w:t>
      </w:r>
      <w:proofErr w:type="spellEnd"/>
      <w:r w:rsidRPr="00CC1A8D">
        <w:rPr>
          <w:color w:val="000000" w:themeColor="text1"/>
        </w:rPr>
        <w:t xml:space="preserve"> perfused with </w:t>
      </w:r>
      <w:r>
        <w:rPr>
          <w:color w:val="000000" w:themeColor="text1"/>
        </w:rPr>
        <w:t>saline</w:t>
      </w:r>
      <w:r w:rsidRPr="00CC1A8D">
        <w:rPr>
          <w:color w:val="000000" w:themeColor="text1"/>
        </w:rPr>
        <w:t xml:space="preserve"> and 10% formalin</w:t>
      </w:r>
      <w:r w:rsidRPr="003F056D">
        <w:rPr>
          <w:color w:val="000000" w:themeColor="text1"/>
        </w:rPr>
        <w:t>. Br</w:t>
      </w:r>
      <w:r w:rsidRPr="002644D2">
        <w:rPr>
          <w:color w:val="000000" w:themeColor="text1"/>
        </w:rPr>
        <w:t xml:space="preserve">ains were extracted and post-fixed in formalin solution for 24 h at 4 °C and transferred to 20% sucrose. </w:t>
      </w:r>
      <w:r>
        <w:rPr>
          <w:color w:val="000000" w:themeColor="text1"/>
        </w:rPr>
        <w:t xml:space="preserve">Brains were then flash frozen with dry ice and </w:t>
      </w:r>
      <w:r>
        <w:rPr>
          <w:rFonts w:eastAsia="SimSun"/>
          <w:color w:val="000000" w:themeColor="text1"/>
        </w:rPr>
        <w:t>sectioned</w:t>
      </w:r>
      <w:r w:rsidRPr="002644D2">
        <w:rPr>
          <w:rFonts w:eastAsia="SimSun"/>
          <w:color w:val="000000" w:themeColor="text1"/>
        </w:rPr>
        <w:t xml:space="preserve"> (40 mm) on a cryostat maintained at -20 °C. Sections containing </w:t>
      </w:r>
      <w:proofErr w:type="spellStart"/>
      <w:r w:rsidRPr="002644D2">
        <w:rPr>
          <w:rFonts w:eastAsia="SimSun"/>
          <w:color w:val="000000" w:themeColor="text1"/>
        </w:rPr>
        <w:t>vHPC</w:t>
      </w:r>
      <w:proofErr w:type="spellEnd"/>
      <w:r w:rsidRPr="002644D2">
        <w:rPr>
          <w:rFonts w:eastAsia="SimSun"/>
          <w:color w:val="000000" w:themeColor="text1"/>
        </w:rPr>
        <w:t xml:space="preserve"> were collected</w:t>
      </w:r>
      <w:r>
        <w:rPr>
          <w:rFonts w:eastAsia="SimSun"/>
          <w:color w:val="000000" w:themeColor="text1"/>
        </w:rPr>
        <w:t xml:space="preserve"> for immunohistochemistry</w:t>
      </w:r>
      <w:r w:rsidRPr="002644D2">
        <w:rPr>
          <w:rFonts w:eastAsia="SimSun"/>
          <w:color w:val="000000" w:themeColor="text1"/>
        </w:rPr>
        <w:t>. Immunohistochemistry was performed on free-floating brain sections. The tissue was washed three times in 1×Tris-buffered saline (TBS, pH 7.4).</w:t>
      </w:r>
      <w:r w:rsidRPr="002644D2">
        <w:rPr>
          <w:color w:val="000000" w:themeColor="text1"/>
        </w:rPr>
        <w:t xml:space="preserve"> Brain sections were then incubated in 10% normal donkey serum (NDS) in TBST for 1 h at room temperature followed by two washes in TBST for 5 min. Tissue was then incubated in primary antibody solution in TBST with 2% NDS (rabbit anti-</w:t>
      </w:r>
      <w:proofErr w:type="spellStart"/>
      <w:r w:rsidRPr="002644D2">
        <w:rPr>
          <w:color w:val="000000" w:themeColor="text1"/>
        </w:rPr>
        <w:t>mCherry</w:t>
      </w:r>
      <w:proofErr w:type="spellEnd"/>
      <w:r w:rsidRPr="002644D2">
        <w:rPr>
          <w:color w:val="000000" w:themeColor="text1"/>
        </w:rPr>
        <w:t xml:space="preserve"> antibody at 1:2000; </w:t>
      </w:r>
      <w:proofErr w:type="spellStart"/>
      <w:r>
        <w:rPr>
          <w:color w:val="000000" w:themeColor="text1"/>
        </w:rPr>
        <w:t>Abcam</w:t>
      </w:r>
      <w:proofErr w:type="spellEnd"/>
      <w:r w:rsidRPr="002644D2">
        <w:rPr>
          <w:color w:val="000000" w:themeColor="text1"/>
        </w:rPr>
        <w:t xml:space="preserve">) for 48 h at 4 </w:t>
      </w:r>
      <w:r w:rsidRPr="002644D2">
        <w:rPr>
          <w:rFonts w:eastAsia="SimSun"/>
          <w:color w:val="000000" w:themeColor="text1"/>
        </w:rPr>
        <w:t>°C</w:t>
      </w:r>
      <w:r w:rsidRPr="002644D2">
        <w:rPr>
          <w:color w:val="000000" w:themeColor="text1"/>
        </w:rPr>
        <w:t>. Brain sections were then washed three times in TBST for 10 min and were incubated in secondary antibody solution in TBST with 2% NDS (AF594 conjugated donkey anti-rabbit</w:t>
      </w:r>
      <w:r>
        <w:rPr>
          <w:color w:val="000000" w:themeColor="text1"/>
        </w:rPr>
        <w:t xml:space="preserve"> at 1:200</w:t>
      </w:r>
      <w:r w:rsidRPr="002644D2">
        <w:rPr>
          <w:color w:val="000000" w:themeColor="text1"/>
        </w:rPr>
        <w:t xml:space="preserve">; </w:t>
      </w:r>
      <w:proofErr w:type="spellStart"/>
      <w:r>
        <w:rPr>
          <w:color w:val="000000" w:themeColor="text1"/>
        </w:rPr>
        <w:t>Abcam</w:t>
      </w:r>
      <w:proofErr w:type="spellEnd"/>
      <w:r w:rsidRPr="002644D2">
        <w:rPr>
          <w:color w:val="000000" w:themeColor="text1"/>
        </w:rPr>
        <w:t xml:space="preserve">) for 2 h at room temperature. Tissue was washed three times in TBS for 10 min and then was mounted on subbed slides in 0.9% saline and </w:t>
      </w:r>
      <w:r w:rsidRPr="002644D2">
        <w:rPr>
          <w:color w:val="000000" w:themeColor="text1"/>
        </w:rPr>
        <w:lastRenderedPageBreak/>
        <w:t xml:space="preserve">cover slipped with </w:t>
      </w:r>
      <w:proofErr w:type="spellStart"/>
      <w:r w:rsidRPr="002644D2">
        <w:rPr>
          <w:color w:val="000000" w:themeColor="text1"/>
        </w:rPr>
        <w:t>Flu</w:t>
      </w:r>
      <w:r w:rsidRPr="003829AB">
        <w:rPr>
          <w:color w:val="000000" w:themeColor="text1"/>
        </w:rPr>
        <w:t>oromount</w:t>
      </w:r>
      <w:proofErr w:type="spellEnd"/>
      <w:r w:rsidRPr="003829AB">
        <w:rPr>
          <w:color w:val="000000" w:themeColor="text1"/>
        </w:rPr>
        <w:t xml:space="preserve"> (Sigma-Aldrich). Brain sections containing the IL were wet mounted to microscope slides and cover slipped with </w:t>
      </w:r>
      <w:proofErr w:type="spellStart"/>
      <w:r w:rsidRPr="003829AB">
        <w:rPr>
          <w:color w:val="000000" w:themeColor="text1"/>
        </w:rPr>
        <w:t>Fluoromount</w:t>
      </w:r>
      <w:proofErr w:type="spellEnd"/>
      <w:r w:rsidRPr="003829AB">
        <w:rPr>
          <w:color w:val="000000" w:themeColor="text1"/>
        </w:rPr>
        <w:t xml:space="preserve"> for imaging. </w:t>
      </w:r>
    </w:p>
    <w:p w14:paraId="2C46848C" w14:textId="77777777" w:rsidR="00B525FB" w:rsidRDefault="00B525FB" w:rsidP="00137845">
      <w:pPr>
        <w:outlineLvl w:val="0"/>
        <w:rPr>
          <w:rFonts w:cs="Times New Roman"/>
          <w:color w:val="000000"/>
        </w:rPr>
      </w:pPr>
      <w:r>
        <w:rPr>
          <w:b/>
        </w:rPr>
        <w:t>Statistics</w:t>
      </w:r>
      <w:r w:rsidR="00554DBA">
        <w:rPr>
          <w:b/>
        </w:rPr>
        <w:t>.</w:t>
      </w:r>
      <w:r>
        <w:rPr>
          <w:b/>
        </w:rPr>
        <w:t xml:space="preserve"> </w:t>
      </w:r>
      <w:r w:rsidRPr="00514294">
        <w:t>Paired t-test</w:t>
      </w:r>
      <w:r>
        <w:t xml:space="preserve"> was used to analyze DREADD experiment data in hM4D(</w:t>
      </w:r>
      <w:proofErr w:type="spellStart"/>
      <w:r>
        <w:t>G</w:t>
      </w:r>
      <w:r w:rsidRPr="005917A7">
        <w:rPr>
          <w:vertAlign w:val="subscript"/>
        </w:rPr>
        <w:t>i</w:t>
      </w:r>
      <w:proofErr w:type="spellEnd"/>
      <w:r>
        <w:t>), GFP and hM3D(</w:t>
      </w:r>
      <w:proofErr w:type="spellStart"/>
      <w:r>
        <w:t>G</w:t>
      </w:r>
      <w:r w:rsidRPr="005917A7">
        <w:rPr>
          <w:vertAlign w:val="subscript"/>
        </w:rPr>
        <w:t>q</w:t>
      </w:r>
      <w:proofErr w:type="spellEnd"/>
      <w:r>
        <w:t xml:space="preserve">) experiment separately. </w:t>
      </w:r>
      <w:r>
        <w:rPr>
          <w:color w:val="000000"/>
        </w:rPr>
        <w:t xml:space="preserve">IL </w:t>
      </w:r>
      <w:proofErr w:type="spellStart"/>
      <w:r>
        <w:rPr>
          <w:color w:val="000000"/>
        </w:rPr>
        <w:t>microinfusion</w:t>
      </w:r>
      <w:proofErr w:type="spellEnd"/>
      <w:r>
        <w:rPr>
          <w:color w:val="000000"/>
        </w:rPr>
        <w:t xml:space="preserve"> data</w:t>
      </w:r>
      <w:r w:rsidRPr="00514294">
        <w:rPr>
          <w:rFonts w:cs="Times New Roman"/>
          <w:color w:val="000000"/>
        </w:rPr>
        <w:t xml:space="preserve"> were analyzed with </w:t>
      </w:r>
      <w:r>
        <w:rPr>
          <w:color w:val="000000"/>
        </w:rPr>
        <w:t xml:space="preserve">repeated measured </w:t>
      </w:r>
      <w:r w:rsidRPr="00514294">
        <w:rPr>
          <w:rFonts w:cs="Times New Roman"/>
          <w:color w:val="000000"/>
        </w:rPr>
        <w:t>analysis of variance (ANOVA)</w:t>
      </w:r>
      <w:r w:rsidR="00BC6B71">
        <w:rPr>
          <w:rFonts w:cs="Times New Roman"/>
          <w:color w:val="000000"/>
        </w:rPr>
        <w:t xml:space="preserve"> and one-way ANOVA</w:t>
      </w:r>
      <w:r w:rsidRPr="00514294">
        <w:rPr>
          <w:rFonts w:cs="Times New Roman"/>
          <w:color w:val="000000"/>
        </w:rPr>
        <w:t>. Post-hoc comparisons in the form of Fisher’s protected least significant difference (PLSD) post hoc tests, which were performed after a significant overall F ratio. All</w:t>
      </w:r>
      <w:r>
        <w:rPr>
          <w:color w:val="000000"/>
        </w:rPr>
        <w:t xml:space="preserve"> data are represented as means </w:t>
      </w:r>
      <w:r w:rsidRPr="00600BCD">
        <w:rPr>
          <w:rFonts w:ascii="MS Gothic" w:eastAsia="MS Gothic"/>
          <w:color w:val="000000"/>
        </w:rPr>
        <w:t>±</w:t>
      </w:r>
      <w:r>
        <w:rPr>
          <w:color w:val="000000"/>
        </w:rPr>
        <w:t xml:space="preserve"> </w:t>
      </w:r>
      <w:r w:rsidRPr="00514294">
        <w:rPr>
          <w:rFonts w:cs="Times New Roman"/>
          <w:color w:val="000000"/>
        </w:rPr>
        <w:t xml:space="preserve">SEM. </w:t>
      </w:r>
    </w:p>
    <w:p w14:paraId="2857B85E" w14:textId="77777777" w:rsidR="00B525FB" w:rsidRDefault="00B525FB" w:rsidP="004D4487">
      <w:pPr>
        <w:jc w:val="both"/>
        <w:outlineLvl w:val="0"/>
        <w:rPr>
          <w:rFonts w:cs="Times New Roman"/>
          <w:color w:val="000000"/>
        </w:rPr>
      </w:pPr>
    </w:p>
    <w:p w14:paraId="4848A8E4" w14:textId="77777777" w:rsidR="00DB0715" w:rsidRDefault="00DB0715" w:rsidP="004D4487">
      <w:pPr>
        <w:jc w:val="both"/>
        <w:outlineLvl w:val="0"/>
        <w:rPr>
          <w:rFonts w:cs="Times New Roman"/>
          <w:color w:val="000000"/>
        </w:rPr>
      </w:pPr>
    </w:p>
    <w:p w14:paraId="26841C41" w14:textId="77777777" w:rsidR="00DB0715" w:rsidRPr="00D6006D" w:rsidRDefault="00DB0715" w:rsidP="00D6006D">
      <w:pPr>
        <w:jc w:val="both"/>
        <w:outlineLvl w:val="0"/>
        <w:rPr>
          <w:rFonts w:cs="Times New Roman"/>
          <w:color w:val="000000"/>
        </w:rPr>
      </w:pPr>
      <w:r w:rsidRPr="00D6006D">
        <w:rPr>
          <w:rFonts w:cs="Times New Roman"/>
          <w:color w:val="000000"/>
        </w:rPr>
        <w:t xml:space="preserve">Methods </w:t>
      </w:r>
      <w:proofErr w:type="spellStart"/>
      <w:r w:rsidRPr="00D6006D">
        <w:rPr>
          <w:rFonts w:cs="Times New Roman"/>
          <w:color w:val="000000"/>
        </w:rPr>
        <w:t>Sah</w:t>
      </w:r>
      <w:proofErr w:type="spellEnd"/>
      <w:r w:rsidRPr="00D6006D">
        <w:rPr>
          <w:rFonts w:cs="Times New Roman"/>
          <w:color w:val="000000"/>
        </w:rPr>
        <w:t xml:space="preserve"> part</w:t>
      </w:r>
    </w:p>
    <w:p w14:paraId="353CB2E5" w14:textId="77777777" w:rsidR="00DB0715" w:rsidRPr="00D6006D" w:rsidRDefault="00DB0715" w:rsidP="00D6006D">
      <w:pPr>
        <w:jc w:val="both"/>
        <w:outlineLvl w:val="0"/>
        <w:rPr>
          <w:rFonts w:cs="Times New Roman"/>
          <w:color w:val="000000"/>
        </w:rPr>
      </w:pPr>
    </w:p>
    <w:p w14:paraId="74A7C764" w14:textId="77777777" w:rsidR="00DB0715" w:rsidRPr="00D6006D" w:rsidRDefault="00DB0715" w:rsidP="00D6006D">
      <w:pPr>
        <w:pStyle w:val="Heading2"/>
        <w:numPr>
          <w:ilvl w:val="0"/>
          <w:numId w:val="0"/>
        </w:numPr>
        <w:spacing w:before="0" w:line="240" w:lineRule="auto"/>
        <w:rPr>
          <w:rFonts w:ascii="Times New Roman" w:hAnsi="Times New Roman"/>
          <w:b w:val="0"/>
          <w:i/>
          <w:sz w:val="24"/>
          <w:szCs w:val="24"/>
          <w:lang w:val="en-AU"/>
        </w:rPr>
      </w:pPr>
      <w:bookmarkStart w:id="169" w:name="_Toc221336207"/>
      <w:r w:rsidRPr="00D6006D">
        <w:rPr>
          <w:rFonts w:ascii="Times New Roman" w:hAnsi="Times New Roman"/>
          <w:b w:val="0"/>
          <w:i/>
          <w:sz w:val="24"/>
          <w:szCs w:val="24"/>
          <w:lang w:val="en-AU"/>
        </w:rPr>
        <w:t>Animals</w:t>
      </w:r>
      <w:bookmarkEnd w:id="169"/>
    </w:p>
    <w:p w14:paraId="63993D1D" w14:textId="71F183CE" w:rsidR="00DB0715" w:rsidRPr="00D6006D" w:rsidRDefault="00FA78B1" w:rsidP="00D6006D">
      <w:pPr>
        <w:widowControl w:val="0"/>
        <w:autoSpaceDE w:val="0"/>
        <w:autoSpaceDN w:val="0"/>
        <w:adjustRightInd w:val="0"/>
        <w:spacing w:after="240"/>
        <w:ind w:firstLine="720"/>
        <w:rPr>
          <w:rFonts w:cs="Arial"/>
        </w:rPr>
      </w:pPr>
      <w:ins w:id="170" w:author="Roger Marek" w:date="2016-07-12T11:19:00Z">
        <w:r w:rsidRPr="00D6006D">
          <w:t xml:space="preserve">13 </w:t>
        </w:r>
      </w:ins>
      <w:proofErr w:type="spellStart"/>
      <w:r w:rsidR="00DB0715" w:rsidRPr="00D6006D">
        <w:t>Wistar</w:t>
      </w:r>
      <w:proofErr w:type="spellEnd"/>
      <w:r w:rsidR="00DB0715" w:rsidRPr="00D6006D">
        <w:t xml:space="preserve"> rats </w:t>
      </w:r>
      <w:ins w:id="171" w:author="Roger Marek" w:date="2016-07-12T11:20:00Z">
        <w:r w:rsidRPr="00D6006D">
          <w:t xml:space="preserve">and </w:t>
        </w:r>
      </w:ins>
      <w:ins w:id="172" w:author="Roger Marek" w:date="2016-07-12T11:22:00Z">
        <w:r w:rsidRPr="00D6006D">
          <w:t>7</w:t>
        </w:r>
      </w:ins>
      <w:ins w:id="173" w:author="Roger Marek" w:date="2016-07-12T11:20:00Z">
        <w:r w:rsidRPr="00D6006D">
          <w:t xml:space="preserve"> </w:t>
        </w:r>
      </w:ins>
      <w:r w:rsidR="00DB0715" w:rsidRPr="00D6006D">
        <w:t>PV-</w:t>
      </w:r>
      <w:proofErr w:type="spellStart"/>
      <w:r w:rsidR="00DB0715" w:rsidRPr="00D6006D">
        <w:t>cre</w:t>
      </w:r>
      <w:proofErr w:type="spellEnd"/>
      <w:r w:rsidR="00DB0715" w:rsidRPr="00D6006D">
        <w:t xml:space="preserve"> </w:t>
      </w:r>
      <w:proofErr w:type="spellStart"/>
      <w:r w:rsidR="00DB0715" w:rsidRPr="00D6006D">
        <w:t>knockin</w:t>
      </w:r>
      <w:proofErr w:type="spellEnd"/>
      <w:r w:rsidR="00DB0715" w:rsidRPr="00D6006D">
        <w:t xml:space="preserve"> (C57BL/6 strain)</w:t>
      </w:r>
      <w:r w:rsidR="00DB0715" w:rsidRPr="00D6006D">
        <w:rPr>
          <w:rFonts w:cs="Arial"/>
        </w:rPr>
        <w:t xml:space="preserve"> mice</w:t>
      </w:r>
      <w:ins w:id="174" w:author="Roger Marek" w:date="2016-07-12T11:22:00Z">
        <w:r w:rsidRPr="00D6006D">
          <w:rPr>
            <w:rFonts w:cs="Arial"/>
          </w:rPr>
          <w:t xml:space="preserve"> (4 for the local optical PV stimulation and 3 for the </w:t>
        </w:r>
        <w:proofErr w:type="spellStart"/>
        <w:r w:rsidRPr="00D6006D">
          <w:rPr>
            <w:rFonts w:cs="Arial"/>
          </w:rPr>
          <w:t>ivermectin</w:t>
        </w:r>
        <w:proofErr w:type="spellEnd"/>
        <w:r w:rsidRPr="00D6006D">
          <w:rPr>
            <w:rFonts w:cs="Arial"/>
          </w:rPr>
          <w:t>-receptor silencing</w:t>
        </w:r>
      </w:ins>
      <w:r w:rsidR="00DB0715" w:rsidRPr="00D6006D">
        <w:rPr>
          <w:rFonts w:cs="Arial"/>
        </w:rPr>
        <w:t xml:space="preserve"> </w:t>
      </w:r>
      <w:ins w:id="175" w:author="Roger Marek" w:date="2016-07-12T11:22:00Z">
        <w:r w:rsidRPr="00D6006D">
          <w:rPr>
            <w:rFonts w:cs="Arial"/>
          </w:rPr>
          <w:t>experiments</w:t>
        </w:r>
      </w:ins>
      <w:ins w:id="176" w:author="Roger Marek" w:date="2016-07-12T11:35:00Z">
        <w:r w:rsidR="00D2697A" w:rsidRPr="00D6006D">
          <w:rPr>
            <w:rFonts w:cs="Arial"/>
          </w:rPr>
          <w:t>)</w:t>
        </w:r>
      </w:ins>
      <w:ins w:id="177" w:author="Roger Marek" w:date="2016-07-12T11:22:00Z">
        <w:r w:rsidRPr="00D6006D">
          <w:rPr>
            <w:rFonts w:cs="Arial"/>
          </w:rPr>
          <w:t xml:space="preserve"> </w:t>
        </w:r>
      </w:ins>
      <w:r w:rsidR="00DB0715" w:rsidRPr="00D6006D">
        <w:rPr>
          <w:rFonts w:cs="Times New Roman"/>
        </w:rPr>
        <w:t xml:space="preserve">were used in the </w:t>
      </w:r>
      <w:ins w:id="178" w:author="Roger Marek" w:date="2016-07-12T11:36:00Z">
        <w:r w:rsidR="00D2697A" w:rsidRPr="00D6006D">
          <w:rPr>
            <w:rFonts w:cs="Times New Roman"/>
            <w:i/>
          </w:rPr>
          <w:t>ex-vivo</w:t>
        </w:r>
        <w:r w:rsidR="00D2697A" w:rsidRPr="00D6006D">
          <w:rPr>
            <w:rFonts w:cs="Times New Roman"/>
          </w:rPr>
          <w:t xml:space="preserve"> </w:t>
        </w:r>
      </w:ins>
      <w:r w:rsidR="00DB0715" w:rsidRPr="00D6006D">
        <w:rPr>
          <w:rFonts w:cs="Times New Roman"/>
        </w:rPr>
        <w:t xml:space="preserve">experiments. </w:t>
      </w:r>
      <w:ins w:id="179" w:author="Roger Marek" w:date="2016-07-12T11:37:00Z">
        <w:r w:rsidR="00D2697A" w:rsidRPr="00D6006D">
          <w:rPr>
            <w:rFonts w:cs="Times New Roman"/>
          </w:rPr>
          <w:t>The animals were houses in a 12h/12h light/dark cycle</w:t>
        </w:r>
      </w:ins>
      <w:ins w:id="180" w:author="Roger Marek" w:date="2016-07-12T11:38:00Z">
        <w:r w:rsidR="00D2697A" w:rsidRPr="00D6006D">
          <w:rPr>
            <w:rFonts w:cs="Times New Roman"/>
          </w:rPr>
          <w:t xml:space="preserve"> with </w:t>
        </w:r>
        <w:r w:rsidR="00D2697A" w:rsidRPr="00D6006D">
          <w:t xml:space="preserve">access to food and water </w:t>
        </w:r>
        <w:r w:rsidR="00D2697A" w:rsidRPr="00D6006D">
          <w:rPr>
            <w:i/>
            <w:iCs/>
          </w:rPr>
          <w:t>ad libitum</w:t>
        </w:r>
      </w:ins>
      <w:ins w:id="181" w:author="Roger Marek" w:date="2016-07-12T11:37:00Z">
        <w:r w:rsidR="00D2697A" w:rsidRPr="00D6006D">
          <w:rPr>
            <w:rFonts w:cs="Times New Roman"/>
          </w:rPr>
          <w:t xml:space="preserve">. </w:t>
        </w:r>
      </w:ins>
      <w:r w:rsidR="00DB0715" w:rsidRPr="00D6006D">
        <w:rPr>
          <w:rFonts w:cs="Arial"/>
        </w:rPr>
        <w:t>All procedures were conducted in accordance with the guidelines of the University of Queensland animal ethics committee. The amount of animals used for the experiments was kept as low as possible.</w:t>
      </w:r>
    </w:p>
    <w:p w14:paraId="08CA700F" w14:textId="77777777" w:rsidR="00DB0715" w:rsidRPr="00D6006D" w:rsidRDefault="00DB0715" w:rsidP="00D6006D">
      <w:pPr>
        <w:pStyle w:val="Heading2"/>
        <w:numPr>
          <w:ilvl w:val="0"/>
          <w:numId w:val="0"/>
        </w:numPr>
        <w:spacing w:before="0" w:line="240" w:lineRule="auto"/>
        <w:ind w:left="578" w:hanging="578"/>
        <w:rPr>
          <w:rFonts w:ascii="Times New Roman" w:hAnsi="Times New Roman"/>
          <w:sz w:val="24"/>
          <w:szCs w:val="24"/>
        </w:rPr>
      </w:pPr>
      <w:bookmarkStart w:id="182" w:name="_Toc221336208"/>
      <w:r w:rsidRPr="00D6006D">
        <w:rPr>
          <w:rFonts w:ascii="Times New Roman" w:hAnsi="Times New Roman"/>
          <w:b w:val="0"/>
          <w:i/>
          <w:sz w:val="24"/>
          <w:szCs w:val="24"/>
        </w:rPr>
        <w:t xml:space="preserve">In vivo </w:t>
      </w:r>
      <w:proofErr w:type="spellStart"/>
      <w:r w:rsidRPr="00D6006D">
        <w:rPr>
          <w:rFonts w:ascii="Times New Roman" w:hAnsi="Times New Roman"/>
          <w:b w:val="0"/>
          <w:i/>
          <w:sz w:val="24"/>
          <w:szCs w:val="24"/>
        </w:rPr>
        <w:t>injection</w:t>
      </w:r>
      <w:r w:rsidRPr="00D6006D">
        <w:rPr>
          <w:rFonts w:ascii="Times New Roman" w:hAnsi="Times New Roman"/>
          <w:sz w:val="24"/>
          <w:szCs w:val="24"/>
        </w:rPr>
        <w:t>s</w:t>
      </w:r>
      <w:bookmarkEnd w:id="182"/>
      <w:proofErr w:type="spellEnd"/>
      <w:r w:rsidRPr="00D6006D">
        <w:rPr>
          <w:rFonts w:ascii="Times New Roman" w:hAnsi="Times New Roman"/>
          <w:sz w:val="24"/>
          <w:szCs w:val="24"/>
        </w:rPr>
        <w:t xml:space="preserve"> </w:t>
      </w:r>
    </w:p>
    <w:p w14:paraId="59399FDA" w14:textId="62A4E42B" w:rsidR="00DB0715" w:rsidRPr="00D6006D" w:rsidRDefault="00DB0715" w:rsidP="005C671A">
      <w:pPr>
        <w:rPr>
          <w:rFonts w:cs="Times"/>
        </w:rPr>
      </w:pPr>
      <w:r w:rsidRPr="00D6006D">
        <w:t xml:space="preserve">Animals (p25-45) were anesthetized with an </w:t>
      </w:r>
      <w:r w:rsidRPr="00D6006D">
        <w:rPr>
          <w:rStyle w:val="st"/>
          <w:rFonts w:eastAsia="Times New Roman" w:cs="Times New Roman"/>
        </w:rPr>
        <w:t xml:space="preserve">intraperitoneal </w:t>
      </w:r>
      <w:r w:rsidRPr="00D6006D">
        <w:t>injection of Ketamine/</w:t>
      </w:r>
      <w:proofErr w:type="spellStart"/>
      <w:r w:rsidRPr="00D6006D">
        <w:t>Xylazine</w:t>
      </w:r>
      <w:proofErr w:type="spellEnd"/>
      <w:r w:rsidRPr="00D6006D">
        <w:t xml:space="preserve"> (10%/5%; 0.1 mL/10 g; rats: addition of </w:t>
      </w:r>
      <w:proofErr w:type="spellStart"/>
      <w:r w:rsidRPr="00D6006D">
        <w:t>Zoletil</w:t>
      </w:r>
      <w:proofErr w:type="spellEnd"/>
      <w:r w:rsidRPr="00D6006D">
        <w:t xml:space="preserve"> at 4uL/10 g body weight). Animals were then places in a stereotactic frame. An incision at the midline was made using a single edged blade. </w:t>
      </w:r>
      <w:ins w:id="183" w:author="Roger Marek" w:date="2016-07-12T11:33:00Z">
        <w:r w:rsidR="00726E94" w:rsidRPr="00D6006D">
          <w:t xml:space="preserve">For the investigation of </w:t>
        </w:r>
        <w:r w:rsidR="00D2697A" w:rsidRPr="00D6006D">
          <w:t xml:space="preserve">hippocampal projections to the </w:t>
        </w:r>
        <w:proofErr w:type="spellStart"/>
        <w:r w:rsidR="00D2697A" w:rsidRPr="00D6006D">
          <w:t>mPFC</w:t>
        </w:r>
        <w:proofErr w:type="spellEnd"/>
        <w:r w:rsidR="00D2697A" w:rsidRPr="00D6006D">
          <w:t xml:space="preserve">, </w:t>
        </w:r>
      </w:ins>
      <w:r w:rsidRPr="00D6006D">
        <w:rPr>
          <w:rFonts w:cs="Times"/>
        </w:rPr>
        <w:t xml:space="preserve">0.3-0.5 </w:t>
      </w:r>
      <w:proofErr w:type="spellStart"/>
      <w:r w:rsidRPr="00D6006D">
        <w:rPr>
          <w:rFonts w:cs="Times New Roman"/>
          <w:color w:val="000000"/>
        </w:rPr>
        <w:t>μ</w:t>
      </w:r>
      <w:r w:rsidRPr="00D6006D">
        <w:rPr>
          <w:rFonts w:cs="Times"/>
        </w:rPr>
        <w:t>L</w:t>
      </w:r>
      <w:proofErr w:type="spellEnd"/>
      <w:r w:rsidRPr="00D6006D">
        <w:rPr>
          <w:rFonts w:cs="Times"/>
        </w:rPr>
        <w:t xml:space="preserve"> of </w:t>
      </w:r>
      <w:r w:rsidRPr="00D6006D">
        <w:t>AAV2/5.CAG.ChR2-Venus.WSV40 / AAV2.</w:t>
      </w:r>
      <w:proofErr w:type="gramStart"/>
      <w:r w:rsidRPr="00D6006D">
        <w:t>5.hSyn.hChR</w:t>
      </w:r>
      <w:proofErr w:type="gramEnd"/>
      <w:r w:rsidRPr="00D6006D">
        <w:t>2(H134R).</w:t>
      </w:r>
      <w:proofErr w:type="spellStart"/>
      <w:r w:rsidRPr="00D6006D">
        <w:t>eYFP.WPRE.hGH</w:t>
      </w:r>
      <w:proofErr w:type="spellEnd"/>
      <w:ins w:id="184" w:author="Roger Marek" w:date="2016-07-12T11:29:00Z">
        <w:r w:rsidR="00726E94" w:rsidRPr="00D6006D">
          <w:t xml:space="preserve"> (</w:t>
        </w:r>
      </w:ins>
      <w:r w:rsidRPr="00D6006D">
        <w:t>Penn Vector Core, Philadelphia</w:t>
      </w:r>
      <w:r w:rsidR="00D6006D" w:rsidRPr="00D6006D">
        <w:t>, titer: 1.1e13</w:t>
      </w:r>
      <w:r w:rsidRPr="00D6006D">
        <w:t>)</w:t>
      </w:r>
      <w:r w:rsidRPr="00D6006D">
        <w:rPr>
          <w:rFonts w:cs="Times"/>
        </w:rPr>
        <w:t xml:space="preserve"> </w:t>
      </w:r>
      <w:ins w:id="185" w:author="Roger Marek" w:date="2016-07-12T11:30:00Z">
        <w:r w:rsidR="00726E94" w:rsidRPr="00D6006D">
          <w:rPr>
            <w:rFonts w:cs="Times"/>
          </w:rPr>
          <w:t>w</w:t>
        </w:r>
      </w:ins>
      <w:ins w:id="186" w:author="Roger Marek" w:date="2016-07-12T11:35:00Z">
        <w:r w:rsidR="00D2697A" w:rsidRPr="00D6006D">
          <w:rPr>
            <w:rFonts w:cs="Times"/>
          </w:rPr>
          <w:t>ere</w:t>
        </w:r>
      </w:ins>
      <w:ins w:id="187" w:author="Roger Marek" w:date="2016-07-12T11:30:00Z">
        <w:r w:rsidR="00726E94" w:rsidRPr="00D6006D">
          <w:rPr>
            <w:rFonts w:cs="Times"/>
          </w:rPr>
          <w:t xml:space="preserve"> injected in </w:t>
        </w:r>
      </w:ins>
      <w:ins w:id="188" w:author="Roger Marek" w:date="2016-07-12T11:31:00Z">
        <w:r w:rsidR="00726E94" w:rsidRPr="00D6006D">
          <w:rPr>
            <w:rFonts w:cs="Times"/>
          </w:rPr>
          <w:t xml:space="preserve">the </w:t>
        </w:r>
        <w:proofErr w:type="spellStart"/>
        <w:r w:rsidR="00726E94" w:rsidRPr="00D6006D">
          <w:rPr>
            <w:rFonts w:cs="Times"/>
          </w:rPr>
          <w:t>vHPC</w:t>
        </w:r>
        <w:proofErr w:type="spellEnd"/>
        <w:r w:rsidR="00726E94" w:rsidRPr="00D6006D">
          <w:rPr>
            <w:rFonts w:cs="Times"/>
          </w:rPr>
          <w:t xml:space="preserve"> of </w:t>
        </w:r>
      </w:ins>
      <w:ins w:id="189" w:author="Roger Marek" w:date="2016-07-12T11:30:00Z">
        <w:r w:rsidR="00726E94" w:rsidRPr="00D6006D">
          <w:rPr>
            <w:rFonts w:cs="Times"/>
          </w:rPr>
          <w:t xml:space="preserve">rats. </w:t>
        </w:r>
      </w:ins>
      <w:ins w:id="190" w:author="Roger Marek" w:date="2016-07-12T11:40:00Z">
        <w:r w:rsidR="00D2697A" w:rsidRPr="00D6006D">
          <w:rPr>
            <w:rFonts w:cs="Times"/>
          </w:rPr>
          <w:t xml:space="preserve">For the investigation of amygdala-projecting IL neurons, the </w:t>
        </w:r>
        <w:proofErr w:type="spellStart"/>
        <w:r w:rsidR="00D2697A" w:rsidRPr="00D6006D">
          <w:rPr>
            <w:rFonts w:cs="Times"/>
          </w:rPr>
          <w:t>vHPC</w:t>
        </w:r>
        <w:proofErr w:type="spellEnd"/>
        <w:r w:rsidR="00D2697A" w:rsidRPr="00D6006D">
          <w:rPr>
            <w:rFonts w:cs="Times"/>
          </w:rPr>
          <w:t xml:space="preserve"> injection was combined with </w:t>
        </w:r>
        <w:proofErr w:type="spellStart"/>
        <w:r w:rsidR="00D2697A" w:rsidRPr="00D6006D">
          <w:rPr>
            <w:rFonts w:cs="Times"/>
          </w:rPr>
          <w:t>retrobeads</w:t>
        </w:r>
        <w:proofErr w:type="spellEnd"/>
        <w:r w:rsidR="00D2697A" w:rsidRPr="00D6006D">
          <w:rPr>
            <w:rFonts w:cs="Times"/>
          </w:rPr>
          <w:t xml:space="preserve"> injections into the amygdala</w:t>
        </w:r>
      </w:ins>
      <w:ins w:id="191" w:author="Roger Marek" w:date="2016-07-12T11:41:00Z">
        <w:r w:rsidR="00D2697A" w:rsidRPr="00D6006D">
          <w:rPr>
            <w:rFonts w:cs="Times"/>
          </w:rPr>
          <w:t xml:space="preserve"> (0.3-0.5uL, red </w:t>
        </w:r>
        <w:proofErr w:type="spellStart"/>
        <w:r w:rsidR="00D2697A" w:rsidRPr="00D6006D">
          <w:rPr>
            <w:rFonts w:cs="Times"/>
          </w:rPr>
          <w:t>RetroBeads</w:t>
        </w:r>
        <w:proofErr w:type="spellEnd"/>
        <w:r w:rsidR="00D2697A" w:rsidRPr="00D6006D">
          <w:rPr>
            <w:rFonts w:cs="Times"/>
          </w:rPr>
          <w:t xml:space="preserve">, </w:t>
        </w:r>
        <w:proofErr w:type="spellStart"/>
        <w:r w:rsidR="00D2697A" w:rsidRPr="00D6006D">
          <w:rPr>
            <w:rFonts w:cs="Times"/>
          </w:rPr>
          <w:t>Lumafluor</w:t>
        </w:r>
      </w:ins>
      <w:proofErr w:type="spellEnd"/>
      <w:ins w:id="192" w:author="Roger Marek" w:date="2016-07-12T11:45:00Z">
        <w:r w:rsidR="007F0014" w:rsidRPr="00D6006D">
          <w:rPr>
            <w:rFonts w:cs="Times"/>
          </w:rPr>
          <w:t>; amygdala coordinates</w:t>
        </w:r>
      </w:ins>
      <w:r w:rsidR="00D6006D" w:rsidRPr="00D6006D">
        <w:rPr>
          <w:rFonts w:cs="Times"/>
        </w:rPr>
        <w:t xml:space="preserve"> from </w:t>
      </w:r>
      <w:proofErr w:type="spellStart"/>
      <w:r w:rsidR="00D6006D" w:rsidRPr="00D6006D">
        <w:rPr>
          <w:rFonts w:cs="Times"/>
        </w:rPr>
        <w:t>bregma</w:t>
      </w:r>
      <w:proofErr w:type="spellEnd"/>
      <w:r w:rsidR="00D6006D" w:rsidRPr="00D6006D">
        <w:rPr>
          <w:rFonts w:cs="Times"/>
        </w:rPr>
        <w:t xml:space="preserve"> in mm</w:t>
      </w:r>
      <w:r w:rsidR="007F0014" w:rsidRPr="00D6006D">
        <w:rPr>
          <w:rFonts w:cs="Times"/>
        </w:rPr>
        <w:t xml:space="preserve"> (anterior/posterior; medial/lateral (angle); dorsal/ventral): -2; </w:t>
      </w:r>
      <w:r w:rsidR="007F0014" w:rsidRPr="00D6006D">
        <w:rPr>
          <w:rFonts w:eastAsia="Times New Roman" w:cs="Times New Roman"/>
          <w:color w:val="000000"/>
          <w:lang w:val="en-AU"/>
        </w:rPr>
        <w:t>±1.2 (±22°); -9.3</w:t>
      </w:r>
      <w:r w:rsidR="00D2697A" w:rsidRPr="00D6006D">
        <w:rPr>
          <w:rFonts w:cs="Times"/>
        </w:rPr>
        <w:t>). For the study of local PV-projections, 1</w:t>
      </w:r>
      <w:r w:rsidR="005C671A">
        <w:rPr>
          <w:rFonts w:cs="Times"/>
        </w:rPr>
        <w:t>.5</w:t>
      </w:r>
      <w:r w:rsidR="00D2697A" w:rsidRPr="00D6006D">
        <w:rPr>
          <w:rFonts w:cs="Times"/>
        </w:rPr>
        <w:t xml:space="preserve">-2 </w:t>
      </w:r>
      <w:proofErr w:type="spellStart"/>
      <w:r w:rsidR="00D2697A" w:rsidRPr="00D6006D">
        <w:rPr>
          <w:rFonts w:cs="Times New Roman"/>
          <w:color w:val="000000"/>
        </w:rPr>
        <w:t>μ</w:t>
      </w:r>
      <w:r w:rsidR="00D2697A" w:rsidRPr="00D6006D">
        <w:rPr>
          <w:rFonts w:cs="Times"/>
        </w:rPr>
        <w:t>L</w:t>
      </w:r>
      <w:proofErr w:type="spellEnd"/>
      <w:r w:rsidR="00D2697A" w:rsidRPr="00D6006D">
        <w:rPr>
          <w:rFonts w:cs="Times"/>
        </w:rPr>
        <w:t xml:space="preserve"> of </w:t>
      </w:r>
      <w:r w:rsidR="00D2697A" w:rsidRPr="00D6006D">
        <w:rPr>
          <w:rFonts w:eastAsia="Times New Roman" w:cs="Times New Roman"/>
        </w:rPr>
        <w:t>AAV5.EF1a-dflox-hChR2(H134R)-</w:t>
      </w:r>
      <w:proofErr w:type="spellStart"/>
      <w:r w:rsidR="00D2697A" w:rsidRPr="00D6006D">
        <w:rPr>
          <w:rFonts w:eastAsia="Times New Roman" w:cs="Times New Roman"/>
        </w:rPr>
        <w:t>mCherry.WPRE</w:t>
      </w:r>
      <w:proofErr w:type="spellEnd"/>
      <w:r w:rsidR="00D2697A" w:rsidRPr="00D6006D">
        <w:rPr>
          <w:rFonts w:eastAsia="Times New Roman" w:cs="Times New Roman"/>
        </w:rPr>
        <w:t xml:space="preserve"> (produced in-house</w:t>
      </w:r>
      <w:r w:rsidR="00D2697A" w:rsidRPr="00D6006D">
        <w:rPr>
          <w:rFonts w:cs="Times"/>
        </w:rPr>
        <w:t>) were injected into the IL of PV-</w:t>
      </w:r>
      <w:proofErr w:type="spellStart"/>
      <w:r w:rsidR="00D2697A" w:rsidRPr="00D6006D">
        <w:rPr>
          <w:rFonts w:cs="Times"/>
        </w:rPr>
        <w:t>cre</w:t>
      </w:r>
      <w:proofErr w:type="spellEnd"/>
      <w:r w:rsidR="00D2697A" w:rsidRPr="00D6006D">
        <w:rPr>
          <w:rFonts w:cs="Times"/>
        </w:rPr>
        <w:t xml:space="preserve"> mice</w:t>
      </w:r>
      <w:r w:rsidR="00CB453F" w:rsidRPr="00D6006D">
        <w:rPr>
          <w:rFonts w:cs="Times"/>
        </w:rPr>
        <w:t xml:space="preserve"> (coordinates</w:t>
      </w:r>
      <w:r w:rsidR="00D6006D" w:rsidRPr="00D6006D">
        <w:rPr>
          <w:rFonts w:cs="Times"/>
        </w:rPr>
        <w:t xml:space="preserve"> from </w:t>
      </w:r>
      <w:proofErr w:type="spellStart"/>
      <w:r w:rsidR="00D6006D" w:rsidRPr="00D6006D">
        <w:rPr>
          <w:rFonts w:cs="Times"/>
        </w:rPr>
        <w:t>bregma</w:t>
      </w:r>
      <w:proofErr w:type="spellEnd"/>
      <w:r w:rsidR="00D6006D" w:rsidRPr="00D6006D">
        <w:rPr>
          <w:rFonts w:cs="Times"/>
        </w:rPr>
        <w:t xml:space="preserve"> in mm</w:t>
      </w:r>
      <w:r w:rsidR="00CB453F" w:rsidRPr="00D6006D">
        <w:rPr>
          <w:rFonts w:cs="Times"/>
        </w:rPr>
        <w:t xml:space="preserve">: </w:t>
      </w:r>
      <w:ins w:id="193" w:author="Roger Marek" w:date="2016-07-12T11:46:00Z">
        <w:r w:rsidR="00D6006D" w:rsidRPr="00D6006D">
          <w:rPr>
            <w:rFonts w:cs="Times"/>
          </w:rPr>
          <w:t xml:space="preserve">anterior/posterior; medial/lateral; dorsal/ventral: </w:t>
        </w:r>
      </w:ins>
      <w:r w:rsidR="00D6006D" w:rsidRPr="00D6006D">
        <w:rPr>
          <w:rFonts w:cs="Times"/>
        </w:rPr>
        <w:t>1.8</w:t>
      </w:r>
      <w:ins w:id="194" w:author="Roger Marek" w:date="2016-07-12T11:46:00Z">
        <w:r w:rsidR="00D6006D" w:rsidRPr="00D6006D">
          <w:rPr>
            <w:rFonts w:cs="Times"/>
          </w:rPr>
          <w:t xml:space="preserve">; </w:t>
        </w:r>
        <w:r w:rsidR="00D6006D" w:rsidRPr="00D6006D">
          <w:rPr>
            <w:rFonts w:eastAsia="Times New Roman" w:cs="Times New Roman"/>
            <w:color w:val="000000"/>
            <w:lang w:val="en-AU"/>
          </w:rPr>
          <w:t>±</w:t>
        </w:r>
      </w:ins>
      <w:r w:rsidR="00D6006D" w:rsidRPr="00D6006D">
        <w:rPr>
          <w:rFonts w:eastAsia="Times New Roman" w:cs="Times New Roman"/>
          <w:color w:val="000000"/>
          <w:lang w:val="en-AU"/>
        </w:rPr>
        <w:t>0.2</w:t>
      </w:r>
      <w:ins w:id="195" w:author="Roger Marek" w:date="2016-07-12T11:46:00Z">
        <w:r w:rsidR="00D6006D" w:rsidRPr="00D6006D">
          <w:rPr>
            <w:rFonts w:eastAsia="Times New Roman" w:cs="Times New Roman"/>
            <w:color w:val="000000"/>
            <w:lang w:val="en-AU"/>
          </w:rPr>
          <w:t>; -</w:t>
        </w:r>
      </w:ins>
      <w:r w:rsidR="00D6006D" w:rsidRPr="00D6006D">
        <w:rPr>
          <w:rFonts w:eastAsia="Times New Roman" w:cs="Times New Roman"/>
          <w:color w:val="000000"/>
          <w:lang w:val="en-AU"/>
        </w:rPr>
        <w:t>2.3</w:t>
      </w:r>
      <w:ins w:id="196" w:author="Roger Marek" w:date="2016-07-12T11:41:00Z">
        <w:r w:rsidR="00D6006D" w:rsidRPr="00D6006D">
          <w:rPr>
            <w:rFonts w:cs="Times"/>
          </w:rPr>
          <w:t>)</w:t>
        </w:r>
      </w:ins>
      <w:ins w:id="197" w:author="Roger Marek" w:date="2016-07-12T11:35:00Z">
        <w:r w:rsidR="00D2697A" w:rsidRPr="00D6006D">
          <w:rPr>
            <w:rFonts w:cs="Times"/>
          </w:rPr>
          <w:t xml:space="preserve">. </w:t>
        </w:r>
      </w:ins>
      <w:r w:rsidR="00D6006D" w:rsidRPr="00D6006D">
        <w:rPr>
          <w:rFonts w:cs="Times"/>
        </w:rPr>
        <w:t>F</w:t>
      </w:r>
      <w:ins w:id="198" w:author="Roger Marek" w:date="2016-07-12T11:32:00Z">
        <w:r w:rsidR="00726E94" w:rsidRPr="00D6006D">
          <w:rPr>
            <w:rFonts w:cs="Times"/>
          </w:rPr>
          <w:t xml:space="preserve">or the silencing approach using </w:t>
        </w:r>
        <w:proofErr w:type="spellStart"/>
        <w:r w:rsidR="00726E94" w:rsidRPr="00D6006D">
          <w:rPr>
            <w:rFonts w:cs="Times"/>
          </w:rPr>
          <w:t>ivermectin</w:t>
        </w:r>
        <w:proofErr w:type="spellEnd"/>
        <w:r w:rsidR="00726E94" w:rsidRPr="00D6006D">
          <w:rPr>
            <w:rFonts w:cs="Times"/>
          </w:rPr>
          <w:t>-receptors</w:t>
        </w:r>
      </w:ins>
      <w:r w:rsidR="00D6006D" w:rsidRPr="00D6006D">
        <w:rPr>
          <w:rFonts w:cs="Times"/>
        </w:rPr>
        <w:t xml:space="preserve">, IL injection of </w:t>
      </w:r>
      <w:r w:rsidR="00D6006D" w:rsidRPr="00D6006D">
        <w:rPr>
          <w:rFonts w:eastAsia="Times New Roman" w:cs="Times New Roman"/>
        </w:rPr>
        <w:t>AAV2/1 EF1a-DIO-IVM-CFP</w:t>
      </w:r>
      <w:r w:rsidR="005C671A">
        <w:rPr>
          <w:rFonts w:eastAsia="Times New Roman" w:cs="Times New Roman"/>
        </w:rPr>
        <w:t xml:space="preserve"> (produced in-house; </w:t>
      </w:r>
      <w:r w:rsidR="005C671A">
        <w:rPr>
          <w:rFonts w:cs="Times"/>
        </w:rPr>
        <w:t>same IL coordinates)</w:t>
      </w:r>
      <w:r w:rsidR="005C671A">
        <w:rPr>
          <w:rFonts w:eastAsia="Times New Roman" w:cs="Times New Roman"/>
        </w:rPr>
        <w:t xml:space="preserve"> was combined with </w:t>
      </w:r>
      <w:proofErr w:type="spellStart"/>
      <w:r w:rsidR="005C671A">
        <w:rPr>
          <w:rFonts w:eastAsia="Times New Roman" w:cs="Times New Roman"/>
        </w:rPr>
        <w:t>vHPC</w:t>
      </w:r>
      <w:proofErr w:type="spellEnd"/>
      <w:r w:rsidR="005C671A">
        <w:rPr>
          <w:rFonts w:eastAsia="Times New Roman" w:cs="Times New Roman"/>
        </w:rPr>
        <w:t xml:space="preserve"> injections in the </w:t>
      </w:r>
      <w:proofErr w:type="spellStart"/>
      <w:r w:rsidR="005C671A">
        <w:rPr>
          <w:rFonts w:eastAsia="Times New Roman" w:cs="Times New Roman"/>
        </w:rPr>
        <w:t>vHPC</w:t>
      </w:r>
      <w:proofErr w:type="spellEnd"/>
      <w:r w:rsidR="005C671A">
        <w:rPr>
          <w:rFonts w:eastAsia="Times New Roman" w:cs="Times New Roman"/>
        </w:rPr>
        <w:t xml:space="preserve"> of PV-</w:t>
      </w:r>
      <w:proofErr w:type="spellStart"/>
      <w:r w:rsidR="005C671A">
        <w:rPr>
          <w:rFonts w:eastAsia="Times New Roman" w:cs="Times New Roman"/>
        </w:rPr>
        <w:t>cre</w:t>
      </w:r>
      <w:proofErr w:type="spellEnd"/>
      <w:r w:rsidR="005C671A">
        <w:rPr>
          <w:rFonts w:eastAsia="Times New Roman" w:cs="Times New Roman"/>
        </w:rPr>
        <w:t xml:space="preserve"> mice (</w:t>
      </w:r>
      <w:r w:rsidR="005C671A" w:rsidRPr="00D6006D">
        <w:rPr>
          <w:rFonts w:cs="Times"/>
        </w:rPr>
        <w:t xml:space="preserve">coordinates from </w:t>
      </w:r>
      <w:proofErr w:type="spellStart"/>
      <w:r w:rsidR="005C671A" w:rsidRPr="00D6006D">
        <w:rPr>
          <w:rFonts w:cs="Times"/>
        </w:rPr>
        <w:t>bregma</w:t>
      </w:r>
      <w:proofErr w:type="spellEnd"/>
      <w:r w:rsidR="005C671A" w:rsidRPr="00D6006D">
        <w:rPr>
          <w:rFonts w:cs="Times"/>
        </w:rPr>
        <w:t xml:space="preserve"> in mm: </w:t>
      </w:r>
      <w:ins w:id="199" w:author="Roger Marek" w:date="2016-07-12T11:46:00Z">
        <w:r w:rsidR="005C671A" w:rsidRPr="00D6006D">
          <w:rPr>
            <w:rFonts w:cs="Times"/>
          </w:rPr>
          <w:t xml:space="preserve">anterior/posterior; medial/lateral; dorsal/ventral: </w:t>
        </w:r>
      </w:ins>
      <w:r w:rsidR="005C671A">
        <w:rPr>
          <w:rFonts w:cs="Times"/>
        </w:rPr>
        <w:t>3.3</w:t>
      </w:r>
      <w:ins w:id="200" w:author="Roger Marek" w:date="2016-07-12T11:46:00Z">
        <w:r w:rsidR="005C671A" w:rsidRPr="00D6006D">
          <w:rPr>
            <w:rFonts w:cs="Times"/>
          </w:rPr>
          <w:t xml:space="preserve">; </w:t>
        </w:r>
        <w:r w:rsidR="005C671A" w:rsidRPr="00D6006D">
          <w:rPr>
            <w:rFonts w:eastAsia="Times New Roman" w:cs="Times New Roman"/>
            <w:color w:val="000000"/>
            <w:lang w:val="en-AU"/>
          </w:rPr>
          <w:t>±</w:t>
        </w:r>
      </w:ins>
      <w:r w:rsidR="005C671A">
        <w:rPr>
          <w:rFonts w:eastAsia="Times New Roman" w:cs="Times New Roman"/>
          <w:color w:val="000000"/>
          <w:lang w:val="en-AU"/>
        </w:rPr>
        <w:t>2.7</w:t>
      </w:r>
      <w:ins w:id="201" w:author="Roger Marek" w:date="2016-07-12T11:46:00Z">
        <w:r w:rsidR="005C671A" w:rsidRPr="00D6006D">
          <w:rPr>
            <w:rFonts w:eastAsia="Times New Roman" w:cs="Times New Roman"/>
            <w:color w:val="000000"/>
            <w:lang w:val="en-AU"/>
          </w:rPr>
          <w:t>; -</w:t>
        </w:r>
      </w:ins>
      <w:r w:rsidR="005C671A">
        <w:rPr>
          <w:rFonts w:eastAsia="Times New Roman" w:cs="Times New Roman"/>
          <w:color w:val="000000"/>
          <w:lang w:val="en-AU"/>
        </w:rPr>
        <w:t>3.5</w:t>
      </w:r>
      <w:r w:rsidR="005C671A">
        <w:rPr>
          <w:rFonts w:cs="Times"/>
        </w:rPr>
        <w:t>)</w:t>
      </w:r>
      <w:del w:id="202" w:author="Roger Marek" w:date="2016-07-12T11:41:00Z">
        <w:r w:rsidRPr="00D6006D" w:rsidDel="00D2697A">
          <w:rPr>
            <w:rFonts w:cs="Times"/>
          </w:rPr>
          <w:delText xml:space="preserve">amygdala or ventral hippocampus </w:delText>
        </w:r>
      </w:del>
      <w:r w:rsidR="005C671A">
        <w:rPr>
          <w:rFonts w:cs="Times"/>
        </w:rPr>
        <w:t xml:space="preserve">. </w:t>
      </w:r>
      <w:del w:id="203" w:author="Roger Marek" w:date="2016-07-12T11:49:00Z">
        <w:r w:rsidRPr="00D6006D" w:rsidDel="007F0014">
          <w:rPr>
            <w:rFonts w:cs="Times"/>
          </w:rPr>
          <w:delText xml:space="preserve">at </w:delText>
        </w:r>
      </w:del>
      <w:ins w:id="204" w:author="Roger Marek" w:date="2016-07-12T11:49:00Z">
        <w:r w:rsidR="007F0014" w:rsidRPr="00D6006D">
          <w:rPr>
            <w:rFonts w:cs="Times"/>
          </w:rPr>
          <w:t xml:space="preserve">Injections were done at </w:t>
        </w:r>
      </w:ins>
      <w:r w:rsidRPr="00D6006D">
        <w:rPr>
          <w:rFonts w:cs="Times"/>
        </w:rPr>
        <w:t xml:space="preserve">a rate of 0.1-0.2uL/min via 30-gauge needles coupled to a 5 </w:t>
      </w:r>
      <w:proofErr w:type="spellStart"/>
      <w:r w:rsidRPr="00D6006D">
        <w:rPr>
          <w:rFonts w:cs="Times New Roman"/>
          <w:color w:val="000000"/>
        </w:rPr>
        <w:t>μ</w:t>
      </w:r>
      <w:r w:rsidRPr="00D6006D">
        <w:rPr>
          <w:rFonts w:cs="Times"/>
        </w:rPr>
        <w:t>L</w:t>
      </w:r>
      <w:proofErr w:type="spellEnd"/>
      <w:r w:rsidRPr="00D6006D">
        <w:rPr>
          <w:rFonts w:cs="Times"/>
        </w:rPr>
        <w:t xml:space="preserve"> Hamilton syringe in a syringe pump (</w:t>
      </w:r>
      <w:r w:rsidRPr="00D6006D">
        <w:rPr>
          <w:rFonts w:eastAsia="Times New Roman" w:cs="Times New Roman"/>
        </w:rPr>
        <w:t xml:space="preserve">Harvard </w:t>
      </w:r>
      <w:proofErr w:type="spellStart"/>
      <w:r w:rsidRPr="00D6006D">
        <w:rPr>
          <w:rFonts w:eastAsia="Times New Roman" w:cs="Times New Roman"/>
        </w:rPr>
        <w:t>PicoPlus</w:t>
      </w:r>
      <w:proofErr w:type="spellEnd"/>
      <w:r w:rsidRPr="00D6006D">
        <w:rPr>
          <w:rFonts w:eastAsia="Times New Roman" w:cs="Times New Roman"/>
        </w:rPr>
        <w:t>)</w:t>
      </w:r>
      <w:r w:rsidRPr="00D6006D">
        <w:rPr>
          <w:rFonts w:cs="Times"/>
        </w:rPr>
        <w:t xml:space="preserve">. The needle was slowly removed five min after </w:t>
      </w:r>
      <w:r w:rsidR="005D60FF" w:rsidRPr="00D6006D">
        <w:rPr>
          <w:rFonts w:cs="Times"/>
        </w:rPr>
        <w:t xml:space="preserve">the </w:t>
      </w:r>
      <w:r w:rsidRPr="00D6006D">
        <w:rPr>
          <w:rFonts w:cs="Times"/>
        </w:rPr>
        <w:t xml:space="preserve">injection was finished. The incision was then disinfected and closed using </w:t>
      </w:r>
      <w:proofErr w:type="spellStart"/>
      <w:r w:rsidRPr="00D6006D">
        <w:rPr>
          <w:rFonts w:cs="Times"/>
        </w:rPr>
        <w:t>vetbond</w:t>
      </w:r>
      <w:proofErr w:type="spellEnd"/>
      <w:r w:rsidRPr="00D6006D">
        <w:rPr>
          <w:rFonts w:cs="Times"/>
        </w:rPr>
        <w:t xml:space="preserve"> tissue adhesive</w:t>
      </w:r>
      <w:r w:rsidR="005D60FF" w:rsidRPr="00D6006D">
        <w:rPr>
          <w:rFonts w:cs="Times"/>
        </w:rPr>
        <w:t xml:space="preserve"> and stitched</w:t>
      </w:r>
      <w:r w:rsidRPr="00D6006D">
        <w:rPr>
          <w:rFonts w:cs="Times"/>
        </w:rPr>
        <w:t xml:space="preserve">. </w:t>
      </w:r>
      <w:proofErr w:type="spellStart"/>
      <w:r w:rsidRPr="00D6006D">
        <w:rPr>
          <w:rFonts w:cs="Times"/>
        </w:rPr>
        <w:t>Baytril</w:t>
      </w:r>
      <w:proofErr w:type="spellEnd"/>
      <w:r w:rsidRPr="00D6006D">
        <w:rPr>
          <w:rFonts w:cs="Times"/>
        </w:rPr>
        <w:t xml:space="preserve"> (1 </w:t>
      </w:r>
      <w:proofErr w:type="spellStart"/>
      <w:r w:rsidRPr="00D6006D">
        <w:rPr>
          <w:rFonts w:cs="Times New Roman"/>
          <w:color w:val="000000"/>
        </w:rPr>
        <w:t>μ</w:t>
      </w:r>
      <w:r w:rsidRPr="00D6006D">
        <w:rPr>
          <w:rFonts w:cs="Times"/>
        </w:rPr>
        <w:t>L</w:t>
      </w:r>
      <w:proofErr w:type="spellEnd"/>
      <w:r w:rsidRPr="00D6006D">
        <w:rPr>
          <w:rFonts w:cs="Times"/>
        </w:rPr>
        <w:t xml:space="preserve">/10 g) and </w:t>
      </w:r>
      <w:proofErr w:type="spellStart"/>
      <w:r w:rsidR="005D60FF" w:rsidRPr="00D6006D">
        <w:rPr>
          <w:rFonts w:cs="Times"/>
        </w:rPr>
        <w:t>Metacam</w:t>
      </w:r>
      <w:proofErr w:type="spellEnd"/>
      <w:r w:rsidR="005D60FF" w:rsidRPr="00D6006D">
        <w:rPr>
          <w:rFonts w:cs="Times"/>
        </w:rPr>
        <w:t xml:space="preserve"> (4</w:t>
      </w:r>
      <w:r w:rsidRPr="00D6006D">
        <w:rPr>
          <w:rFonts w:cs="Times"/>
        </w:rPr>
        <w:t xml:space="preserve"> </w:t>
      </w:r>
      <w:proofErr w:type="spellStart"/>
      <w:r w:rsidRPr="00D6006D">
        <w:rPr>
          <w:rFonts w:cs="Times New Roman"/>
          <w:color w:val="000000"/>
        </w:rPr>
        <w:t>μ</w:t>
      </w:r>
      <w:r w:rsidR="005D60FF" w:rsidRPr="00D6006D">
        <w:rPr>
          <w:rFonts w:cs="Times"/>
        </w:rPr>
        <w:t>L</w:t>
      </w:r>
      <w:proofErr w:type="spellEnd"/>
      <w:r w:rsidR="005D60FF" w:rsidRPr="00D6006D">
        <w:rPr>
          <w:rFonts w:cs="Times"/>
        </w:rPr>
        <w:t>/10 g) were each diluted in 0.5</w:t>
      </w:r>
      <w:r w:rsidRPr="00D6006D">
        <w:rPr>
          <w:rFonts w:cs="Times"/>
        </w:rPr>
        <w:t xml:space="preserve"> mL of saline injected subcutaneously. The following coordinates were used for stereotactic injections (anterior/posterior; medial/lateral (angle); dorsal/ventral): amygdala:</w:t>
      </w:r>
      <w:del w:id="205" w:author="Roger Marek" w:date="2016-07-12T11:46:00Z">
        <w:r w:rsidRPr="00D6006D" w:rsidDel="007F0014">
          <w:rPr>
            <w:rFonts w:cs="Times"/>
          </w:rPr>
          <w:delText xml:space="preserve"> -2; </w:delText>
        </w:r>
        <w:r w:rsidRPr="00D6006D" w:rsidDel="007F0014">
          <w:rPr>
            <w:rFonts w:eastAsia="Times New Roman" w:cs="Times New Roman"/>
            <w:color w:val="000000"/>
            <w:lang w:val="en-AU"/>
          </w:rPr>
          <w:delText>±1.2 (22°); -9.3</w:delText>
        </w:r>
      </w:del>
      <w:r w:rsidRPr="00D6006D">
        <w:rPr>
          <w:rFonts w:eastAsia="Times New Roman" w:cs="Times New Roman"/>
          <w:color w:val="000000"/>
          <w:lang w:val="en-AU"/>
        </w:rPr>
        <w:t xml:space="preserve">; </w:t>
      </w:r>
      <w:proofErr w:type="spellStart"/>
      <w:r w:rsidRPr="00D6006D">
        <w:rPr>
          <w:rFonts w:eastAsia="Times New Roman" w:cs="Times New Roman"/>
          <w:color w:val="000000"/>
          <w:lang w:val="en-AU"/>
        </w:rPr>
        <w:t>vHPC</w:t>
      </w:r>
      <w:proofErr w:type="spellEnd"/>
      <w:r w:rsidRPr="00D6006D">
        <w:rPr>
          <w:rFonts w:eastAsia="Times New Roman" w:cs="Times New Roman"/>
          <w:color w:val="000000"/>
          <w:lang w:val="en-AU"/>
        </w:rPr>
        <w:t xml:space="preserve">: -6; ± 5.3; -4; IL: 2.5; ±2.9 (34°); -4.5. </w:t>
      </w:r>
      <w:r w:rsidRPr="00D6006D">
        <w:rPr>
          <w:rFonts w:cs="Times"/>
        </w:rPr>
        <w:t xml:space="preserve">Coordinates for the stereotactic injections </w:t>
      </w:r>
      <w:ins w:id="206" w:author="Roger Marek" w:date="2016-07-12T11:52:00Z">
        <w:r w:rsidR="007F0014" w:rsidRPr="00D6006D">
          <w:rPr>
            <w:rFonts w:cs="Times"/>
          </w:rPr>
          <w:t xml:space="preserve">were </w:t>
        </w:r>
      </w:ins>
      <w:r w:rsidRPr="00D6006D">
        <w:rPr>
          <w:rFonts w:cs="Times"/>
        </w:rPr>
        <w:t xml:space="preserve">based on the </w:t>
      </w:r>
      <w:proofErr w:type="spellStart"/>
      <w:r w:rsidRPr="00D6006D">
        <w:rPr>
          <w:rFonts w:cs="Times"/>
        </w:rPr>
        <w:t>Paxinos&amp;Watson</w:t>
      </w:r>
      <w:proofErr w:type="spellEnd"/>
      <w:r w:rsidRPr="00D6006D">
        <w:rPr>
          <w:rFonts w:cs="Times"/>
        </w:rPr>
        <w:t xml:space="preserve"> rat atlas (the rat brain atlas, 6</w:t>
      </w:r>
      <w:r w:rsidRPr="00D6006D">
        <w:rPr>
          <w:rFonts w:cs="Times"/>
          <w:vertAlign w:val="superscript"/>
        </w:rPr>
        <w:t>th</w:t>
      </w:r>
      <w:r w:rsidRPr="00D6006D">
        <w:rPr>
          <w:rFonts w:cs="Times"/>
        </w:rPr>
        <w:t xml:space="preserve"> edition)</w:t>
      </w:r>
    </w:p>
    <w:p w14:paraId="12B65513" w14:textId="77777777" w:rsidR="00DB0715" w:rsidRPr="00D6006D" w:rsidRDefault="00DB0715" w:rsidP="00D6006D">
      <w:pPr>
        <w:ind w:firstLine="576"/>
        <w:rPr>
          <w:rFonts w:cs="Times"/>
        </w:rPr>
      </w:pPr>
      <w:r w:rsidRPr="00D6006D">
        <w:rPr>
          <w:rFonts w:cs="Times"/>
        </w:rPr>
        <w:t xml:space="preserve">Electrophysiological experiments were commenced at least 28 d after the virus injections to allow terminal expression.  </w:t>
      </w:r>
      <w:r w:rsidRPr="00D6006D">
        <w:rPr>
          <w:rFonts w:cs="Times New Roman"/>
        </w:rPr>
        <w:t>Single-cell recordings of neurons and application of brief light pulses (470nm; 5ms) using an LED source (</w:t>
      </w:r>
      <w:proofErr w:type="spellStart"/>
      <w:r w:rsidRPr="00D6006D">
        <w:rPr>
          <w:rFonts w:cs="Times New Roman"/>
        </w:rPr>
        <w:t>CoolLED</w:t>
      </w:r>
      <w:proofErr w:type="spellEnd"/>
      <w:r w:rsidRPr="00D6006D">
        <w:rPr>
          <w:rFonts w:cs="Times New Roman"/>
        </w:rPr>
        <w:t xml:space="preserve">) were performed to study the location and pharmacological properties of synaptic connections onto </w:t>
      </w:r>
      <w:proofErr w:type="spellStart"/>
      <w:r w:rsidRPr="00D6006D">
        <w:rPr>
          <w:rFonts w:cs="Times New Roman"/>
        </w:rPr>
        <w:t>mPFC</w:t>
      </w:r>
      <w:proofErr w:type="spellEnd"/>
      <w:r w:rsidRPr="00D6006D">
        <w:rPr>
          <w:rFonts w:cs="Times New Roman"/>
        </w:rPr>
        <w:t xml:space="preserve"> neurons. Only injected animals </w:t>
      </w:r>
      <w:r w:rsidRPr="00D6006D">
        <w:rPr>
          <w:rFonts w:cs="Times New Roman"/>
        </w:rPr>
        <w:lastRenderedPageBreak/>
        <w:t xml:space="preserve">with at least one successful synaptic response at the projection site were included in the analysis. Light stimulation was kept maximal, except for cases where a decrease in light stimulation eliminated the polysynaptic component, but didn’t diminish the initial component. </w:t>
      </w:r>
    </w:p>
    <w:p w14:paraId="77EA7C70" w14:textId="57A1E54E" w:rsidR="00DB0715" w:rsidRPr="00D6006D" w:rsidRDefault="00DB0715" w:rsidP="00D6006D">
      <w:pPr>
        <w:ind w:firstLine="578"/>
        <w:rPr>
          <w:rFonts w:cs="Times New Roman"/>
        </w:rPr>
      </w:pPr>
    </w:p>
    <w:tbl>
      <w:tblPr>
        <w:tblW w:w="7840" w:type="dxa"/>
        <w:tblInd w:w="93" w:type="dxa"/>
        <w:tblLayout w:type="fixed"/>
        <w:tblLook w:val="04A0" w:firstRow="1" w:lastRow="0" w:firstColumn="1" w:lastColumn="0" w:noHBand="0" w:noVBand="1"/>
      </w:tblPr>
      <w:tblGrid>
        <w:gridCol w:w="1680"/>
        <w:gridCol w:w="2256"/>
        <w:gridCol w:w="1300"/>
        <w:gridCol w:w="2604"/>
      </w:tblGrid>
      <w:tr w:rsidR="00DB0715" w:rsidRPr="00D6006D" w14:paraId="4C81B618" w14:textId="77777777" w:rsidTr="00A53327">
        <w:trPr>
          <w:trHeight w:val="300"/>
        </w:trPr>
        <w:tc>
          <w:tcPr>
            <w:tcW w:w="1680" w:type="dxa"/>
            <w:tcBorders>
              <w:top w:val="nil"/>
              <w:left w:val="nil"/>
              <w:bottom w:val="nil"/>
              <w:right w:val="nil"/>
            </w:tcBorders>
            <w:shd w:val="clear" w:color="auto" w:fill="auto"/>
            <w:noWrap/>
            <w:vAlign w:val="bottom"/>
            <w:hideMark/>
          </w:tcPr>
          <w:p w14:paraId="79B4B9EA" w14:textId="77777777" w:rsidR="00DB0715" w:rsidRPr="00D6006D" w:rsidRDefault="00DB0715" w:rsidP="00D6006D">
            <w:pPr>
              <w:rPr>
                <w:rFonts w:eastAsia="Times New Roman" w:cs="Times New Roman"/>
                <w:color w:val="000000"/>
                <w:lang w:val="en-AU"/>
              </w:rPr>
            </w:pPr>
          </w:p>
        </w:tc>
        <w:tc>
          <w:tcPr>
            <w:tcW w:w="2256" w:type="dxa"/>
            <w:tcBorders>
              <w:top w:val="nil"/>
              <w:left w:val="nil"/>
              <w:bottom w:val="nil"/>
              <w:right w:val="nil"/>
            </w:tcBorders>
            <w:shd w:val="clear" w:color="auto" w:fill="auto"/>
            <w:noWrap/>
            <w:vAlign w:val="bottom"/>
            <w:hideMark/>
          </w:tcPr>
          <w:p w14:paraId="254D2F22" w14:textId="77777777" w:rsidR="00DB0715" w:rsidRPr="00D6006D" w:rsidRDefault="00DB0715" w:rsidP="00D6006D">
            <w:pPr>
              <w:rPr>
                <w:rFonts w:eastAsia="Times New Roman" w:cs="Times New Roman"/>
                <w:color w:val="000000"/>
                <w:lang w:val="en-AU"/>
              </w:rPr>
            </w:pPr>
          </w:p>
        </w:tc>
        <w:tc>
          <w:tcPr>
            <w:tcW w:w="1300" w:type="dxa"/>
            <w:tcBorders>
              <w:top w:val="nil"/>
              <w:left w:val="nil"/>
              <w:bottom w:val="nil"/>
              <w:right w:val="nil"/>
            </w:tcBorders>
            <w:shd w:val="clear" w:color="auto" w:fill="auto"/>
            <w:noWrap/>
            <w:vAlign w:val="bottom"/>
            <w:hideMark/>
          </w:tcPr>
          <w:p w14:paraId="1D15FF33" w14:textId="77777777" w:rsidR="00DB0715" w:rsidRPr="00D6006D" w:rsidRDefault="00DB0715" w:rsidP="00D6006D">
            <w:pPr>
              <w:rPr>
                <w:rFonts w:eastAsia="Times New Roman" w:cs="Times New Roman"/>
                <w:color w:val="000000"/>
                <w:lang w:val="en-AU"/>
              </w:rPr>
            </w:pPr>
          </w:p>
        </w:tc>
        <w:tc>
          <w:tcPr>
            <w:tcW w:w="2604" w:type="dxa"/>
            <w:tcBorders>
              <w:top w:val="nil"/>
              <w:left w:val="nil"/>
              <w:bottom w:val="nil"/>
              <w:right w:val="nil"/>
            </w:tcBorders>
            <w:shd w:val="clear" w:color="auto" w:fill="auto"/>
            <w:noWrap/>
            <w:vAlign w:val="bottom"/>
            <w:hideMark/>
          </w:tcPr>
          <w:p w14:paraId="6FEC04D1" w14:textId="77777777" w:rsidR="00DB0715" w:rsidRPr="00D6006D" w:rsidRDefault="00DB0715" w:rsidP="00D6006D">
            <w:pPr>
              <w:rPr>
                <w:rFonts w:eastAsia="Times New Roman" w:cs="Times New Roman"/>
                <w:color w:val="000000"/>
                <w:lang w:val="en-AU"/>
              </w:rPr>
            </w:pPr>
          </w:p>
        </w:tc>
      </w:tr>
    </w:tbl>
    <w:p w14:paraId="27338D6A" w14:textId="77777777" w:rsidR="00DB0715" w:rsidRPr="00D6006D" w:rsidRDefault="00DB0715" w:rsidP="00D6006D">
      <w:pPr>
        <w:pStyle w:val="Heading2"/>
        <w:numPr>
          <w:ilvl w:val="0"/>
          <w:numId w:val="0"/>
        </w:numPr>
        <w:spacing w:before="0" w:line="240" w:lineRule="auto"/>
        <w:rPr>
          <w:rFonts w:ascii="Times New Roman" w:hAnsi="Times New Roman"/>
          <w:b w:val="0"/>
          <w:i/>
          <w:sz w:val="24"/>
          <w:szCs w:val="24"/>
        </w:rPr>
      </w:pPr>
      <w:bookmarkStart w:id="207" w:name="_Toc221336211"/>
      <w:proofErr w:type="spellStart"/>
      <w:r w:rsidRPr="00D6006D">
        <w:rPr>
          <w:rFonts w:ascii="Times New Roman" w:hAnsi="Times New Roman"/>
          <w:b w:val="0"/>
          <w:i/>
          <w:sz w:val="24"/>
          <w:szCs w:val="24"/>
        </w:rPr>
        <w:t>Electrophysiology</w:t>
      </w:r>
      <w:bookmarkEnd w:id="207"/>
      <w:proofErr w:type="spellEnd"/>
    </w:p>
    <w:p w14:paraId="7FC4D50D" w14:textId="400C1DD8" w:rsidR="00DB0715" w:rsidRPr="00D6006D" w:rsidRDefault="00DB0715" w:rsidP="00D6006D">
      <w:pPr>
        <w:ind w:firstLine="720"/>
        <w:rPr>
          <w:rFonts w:cs="Times New Roman"/>
        </w:rPr>
      </w:pPr>
      <w:r w:rsidRPr="00D6006D">
        <w:rPr>
          <w:rFonts w:cs="Arial"/>
        </w:rPr>
        <w:t xml:space="preserve">Animals were anaesthetized with </w:t>
      </w:r>
      <w:proofErr w:type="spellStart"/>
      <w:r w:rsidRPr="00D6006D">
        <w:rPr>
          <w:rFonts w:cs="Arial"/>
        </w:rPr>
        <w:t>isoflurane</w:t>
      </w:r>
      <w:proofErr w:type="spellEnd"/>
      <w:r w:rsidRPr="00D6006D">
        <w:rPr>
          <w:rFonts w:cs="Arial"/>
        </w:rPr>
        <w:t xml:space="preserve"> (1ml; applied in enclosed container) and </w:t>
      </w:r>
      <w:r w:rsidR="007D2C59" w:rsidRPr="00D6006D">
        <w:rPr>
          <w:rFonts w:cs="Arial"/>
        </w:rPr>
        <w:t>then</w:t>
      </w:r>
      <w:r w:rsidRPr="00D6006D">
        <w:rPr>
          <w:rFonts w:cs="Arial"/>
        </w:rPr>
        <w:t xml:space="preserve"> deca</w:t>
      </w:r>
      <w:r w:rsidR="007D2C59" w:rsidRPr="00D6006D">
        <w:rPr>
          <w:rFonts w:cs="Arial"/>
        </w:rPr>
        <w:t>pitated</w:t>
      </w:r>
      <w:r w:rsidRPr="00D6006D">
        <w:rPr>
          <w:rFonts w:cs="Arial"/>
        </w:rPr>
        <w:t>. Brains were rapidly removed and placed in ice cold cutting solution containing (</w:t>
      </w:r>
      <w:proofErr w:type="spellStart"/>
      <w:r w:rsidRPr="00D6006D">
        <w:rPr>
          <w:rFonts w:cs="Arial"/>
        </w:rPr>
        <w:t>mM</w:t>
      </w:r>
      <w:proofErr w:type="spellEnd"/>
      <w:r w:rsidRPr="00D6006D">
        <w:rPr>
          <w:rFonts w:cs="Arial"/>
        </w:rPr>
        <w:t xml:space="preserve">): </w:t>
      </w:r>
      <w:proofErr w:type="spellStart"/>
      <w:r w:rsidRPr="00D6006D">
        <w:rPr>
          <w:rFonts w:cs="Arial"/>
        </w:rPr>
        <w:t>NaCl</w:t>
      </w:r>
      <w:proofErr w:type="spellEnd"/>
      <w:r w:rsidRPr="00D6006D">
        <w:rPr>
          <w:rFonts w:cs="Arial"/>
        </w:rPr>
        <w:t xml:space="preserve"> 118, </w:t>
      </w:r>
      <w:proofErr w:type="spellStart"/>
      <w:r w:rsidRPr="00D6006D">
        <w:rPr>
          <w:rFonts w:cs="Arial"/>
        </w:rPr>
        <w:t>KCl</w:t>
      </w:r>
      <w:proofErr w:type="spellEnd"/>
      <w:r w:rsidRPr="00D6006D">
        <w:rPr>
          <w:rFonts w:cs="Arial"/>
        </w:rPr>
        <w:t xml:space="preserve"> 2.5, NaHCO</w:t>
      </w:r>
      <w:r w:rsidRPr="00D6006D">
        <w:rPr>
          <w:rFonts w:cs="Arial"/>
          <w:vertAlign w:val="subscript"/>
        </w:rPr>
        <w:t>3</w:t>
      </w:r>
      <w:r w:rsidRPr="00D6006D">
        <w:rPr>
          <w:rFonts w:cs="Arial"/>
        </w:rPr>
        <w:t xml:space="preserve"> 25, glucose 10, MgCl</w:t>
      </w:r>
      <w:r w:rsidRPr="00D6006D">
        <w:rPr>
          <w:rFonts w:cs="Arial"/>
          <w:vertAlign w:val="subscript"/>
        </w:rPr>
        <w:t>2</w:t>
      </w:r>
      <w:r w:rsidRPr="00D6006D">
        <w:rPr>
          <w:rFonts w:cs="Arial"/>
        </w:rPr>
        <w:t xml:space="preserve"> 4, CaCl</w:t>
      </w:r>
      <w:r w:rsidRPr="00D6006D">
        <w:rPr>
          <w:rFonts w:cs="Arial"/>
          <w:vertAlign w:val="subscript"/>
        </w:rPr>
        <w:t>2</w:t>
      </w:r>
      <w:r w:rsidRPr="00D6006D">
        <w:rPr>
          <w:rFonts w:cs="Arial"/>
        </w:rPr>
        <w:t xml:space="preserve"> 0.5 and NaH</w:t>
      </w:r>
      <w:r w:rsidRPr="00D6006D">
        <w:rPr>
          <w:rFonts w:cs="Arial"/>
          <w:vertAlign w:val="subscript"/>
        </w:rPr>
        <w:t>2</w:t>
      </w:r>
      <w:r w:rsidRPr="00D6006D">
        <w:rPr>
          <w:rFonts w:cs="Arial"/>
        </w:rPr>
        <w:t>PO</w:t>
      </w:r>
      <w:r w:rsidRPr="00D6006D">
        <w:rPr>
          <w:rFonts w:cs="Arial"/>
          <w:vertAlign w:val="subscript"/>
        </w:rPr>
        <w:t>4</w:t>
      </w:r>
      <w:r w:rsidRPr="00D6006D">
        <w:rPr>
          <w:rFonts w:cs="Arial"/>
        </w:rPr>
        <w:t xml:space="preserve"> 1.2. Coronal brain slices (300 </w:t>
      </w:r>
      <w:proofErr w:type="spellStart"/>
      <w:r w:rsidRPr="00D6006D">
        <w:rPr>
          <w:rFonts w:cs="Symbol"/>
        </w:rPr>
        <w:t>μm</w:t>
      </w:r>
      <w:proofErr w:type="spellEnd"/>
      <w:r w:rsidRPr="00D6006D">
        <w:rPr>
          <w:rFonts w:cs="Symbol"/>
        </w:rPr>
        <w:t xml:space="preserve">) </w:t>
      </w:r>
      <w:r w:rsidRPr="00D6006D">
        <w:rPr>
          <w:rFonts w:cs="Arial"/>
        </w:rPr>
        <w:t xml:space="preserve">were prepared using a </w:t>
      </w:r>
      <w:proofErr w:type="spellStart"/>
      <w:r w:rsidRPr="00D6006D">
        <w:rPr>
          <w:rFonts w:cs="Arial"/>
        </w:rPr>
        <w:t>vibratome</w:t>
      </w:r>
      <w:proofErr w:type="spellEnd"/>
      <w:r w:rsidRPr="00D6006D">
        <w:rPr>
          <w:rFonts w:cs="Arial"/>
        </w:rPr>
        <w:t xml:space="preserve"> (Leica VT 1000S). Slices were allowed to recover in oxygenated (95% O</w:t>
      </w:r>
      <w:r w:rsidRPr="00D6006D">
        <w:rPr>
          <w:rFonts w:cs="Arial"/>
          <w:vertAlign w:val="subscript"/>
        </w:rPr>
        <w:t>2</w:t>
      </w:r>
      <w:r w:rsidRPr="00D6006D">
        <w:rPr>
          <w:rFonts w:cs="Arial"/>
        </w:rPr>
        <w:t>/5% CO</w:t>
      </w:r>
      <w:r w:rsidRPr="00D6006D">
        <w:rPr>
          <w:rFonts w:cs="Arial"/>
          <w:vertAlign w:val="subscript"/>
        </w:rPr>
        <w:t>2</w:t>
      </w:r>
      <w:r w:rsidRPr="00D6006D">
        <w:rPr>
          <w:rFonts w:cs="Arial"/>
        </w:rPr>
        <w:t>) artificial cerebrospinal fluid (</w:t>
      </w:r>
      <w:proofErr w:type="spellStart"/>
      <w:r w:rsidRPr="00D6006D">
        <w:rPr>
          <w:rFonts w:cs="Arial"/>
        </w:rPr>
        <w:t>aCSF</w:t>
      </w:r>
      <w:proofErr w:type="spellEnd"/>
      <w:r w:rsidRPr="00D6006D">
        <w:rPr>
          <w:rFonts w:cs="Arial"/>
        </w:rPr>
        <w:t xml:space="preserve">) (in </w:t>
      </w:r>
      <w:proofErr w:type="spellStart"/>
      <w:r w:rsidRPr="00D6006D">
        <w:rPr>
          <w:rFonts w:cs="Arial"/>
        </w:rPr>
        <w:t>mM</w:t>
      </w:r>
      <w:proofErr w:type="spellEnd"/>
      <w:r w:rsidRPr="00D6006D">
        <w:rPr>
          <w:rFonts w:cs="Arial"/>
        </w:rPr>
        <w:t xml:space="preserve">: </w:t>
      </w:r>
      <w:proofErr w:type="spellStart"/>
      <w:r w:rsidRPr="00D6006D">
        <w:rPr>
          <w:rFonts w:cs="Arial"/>
        </w:rPr>
        <w:t>NaCl</w:t>
      </w:r>
      <w:proofErr w:type="spellEnd"/>
      <w:r w:rsidRPr="00D6006D">
        <w:rPr>
          <w:rFonts w:cs="Arial"/>
        </w:rPr>
        <w:t xml:space="preserve"> 118, </w:t>
      </w:r>
      <w:proofErr w:type="spellStart"/>
      <w:r w:rsidRPr="00D6006D">
        <w:rPr>
          <w:rFonts w:cs="Arial"/>
        </w:rPr>
        <w:t>KCl</w:t>
      </w:r>
      <w:proofErr w:type="spellEnd"/>
      <w:r w:rsidRPr="00D6006D">
        <w:rPr>
          <w:rFonts w:cs="Arial"/>
        </w:rPr>
        <w:t xml:space="preserve"> 2.5, NaHCO</w:t>
      </w:r>
      <w:r w:rsidRPr="00D6006D">
        <w:rPr>
          <w:rFonts w:cs="Arial"/>
          <w:vertAlign w:val="subscript"/>
        </w:rPr>
        <w:t>3</w:t>
      </w:r>
      <w:r w:rsidRPr="00D6006D">
        <w:rPr>
          <w:rFonts w:cs="Arial"/>
        </w:rPr>
        <w:t xml:space="preserve"> 25, glucose 10, MgCl</w:t>
      </w:r>
      <w:r w:rsidRPr="00D6006D">
        <w:rPr>
          <w:rFonts w:cs="Arial"/>
          <w:vertAlign w:val="subscript"/>
        </w:rPr>
        <w:t>2</w:t>
      </w:r>
      <w:r w:rsidRPr="00D6006D">
        <w:rPr>
          <w:rFonts w:cs="Arial"/>
        </w:rPr>
        <w:t xml:space="preserve"> 1.3, CaCl</w:t>
      </w:r>
      <w:r w:rsidRPr="00D6006D">
        <w:rPr>
          <w:rFonts w:cs="Arial"/>
          <w:vertAlign w:val="subscript"/>
        </w:rPr>
        <w:t>2</w:t>
      </w:r>
      <w:r w:rsidRPr="00D6006D">
        <w:rPr>
          <w:rFonts w:cs="Arial"/>
        </w:rPr>
        <w:t xml:space="preserve"> 2.5 and NaH</w:t>
      </w:r>
      <w:r w:rsidRPr="00D6006D">
        <w:rPr>
          <w:rFonts w:cs="Arial"/>
          <w:vertAlign w:val="subscript"/>
        </w:rPr>
        <w:t>2</w:t>
      </w:r>
      <w:r w:rsidRPr="00D6006D">
        <w:rPr>
          <w:rFonts w:cs="Arial"/>
        </w:rPr>
        <w:t>PO</w:t>
      </w:r>
      <w:r w:rsidRPr="00D6006D">
        <w:rPr>
          <w:rFonts w:cs="Arial"/>
          <w:vertAlign w:val="subscript"/>
        </w:rPr>
        <w:t>4</w:t>
      </w:r>
      <w:r w:rsidRPr="00D6006D">
        <w:rPr>
          <w:rFonts w:cs="Arial"/>
        </w:rPr>
        <w:t xml:space="preserve"> 1.2) at 35°C for at least 30 min, then kept at room temperature for at least another 30 min before experiments were commenced. Slices were transferred to the recording chamber as required and were continuously perfused with oxygenated </w:t>
      </w:r>
      <w:proofErr w:type="spellStart"/>
      <w:r w:rsidRPr="00D6006D">
        <w:rPr>
          <w:rFonts w:cs="Arial"/>
        </w:rPr>
        <w:t>aCSF</w:t>
      </w:r>
      <w:proofErr w:type="spellEnd"/>
      <w:r w:rsidRPr="00D6006D">
        <w:rPr>
          <w:rFonts w:cs="Arial"/>
        </w:rPr>
        <w:t xml:space="preserve"> through a gravity fed system and maintained at 30-32°C. In cases where either a virus or a tracer was injected, slices containing the injection sites were also kept to determine localized injection sites. Slices were visualized using an upright microscope (BX50WI, Olympus Optical, Tokyo, Japan) with a 5x NA 0.1 or 40x NA 0.8 objective and infrared and differential interference contrast optics. Fluorescent neurons were visualized by using an LED system (pE-2, </w:t>
      </w:r>
      <w:proofErr w:type="spellStart"/>
      <w:r w:rsidRPr="00D6006D">
        <w:rPr>
          <w:rFonts w:cs="Arial"/>
        </w:rPr>
        <w:t>CoolLED</w:t>
      </w:r>
      <w:proofErr w:type="spellEnd"/>
      <w:r w:rsidRPr="00D6006D">
        <w:rPr>
          <w:rFonts w:cs="Arial"/>
        </w:rPr>
        <w:t>) and YFP</w:t>
      </w:r>
      <w:r w:rsidR="007D2C59" w:rsidRPr="00D6006D">
        <w:rPr>
          <w:rFonts w:cs="Arial"/>
        </w:rPr>
        <w:t>/RFP</w:t>
      </w:r>
      <w:r w:rsidRPr="00D6006D">
        <w:rPr>
          <w:rFonts w:cs="Arial"/>
        </w:rPr>
        <w:t xml:space="preserve"> filter sets (Olympus). Electrodes (3-7 M</w:t>
      </w:r>
      <w:r w:rsidRPr="00D6006D">
        <w:rPr>
          <w:rFonts w:cs="Lucida Grande"/>
          <w:color w:val="000000"/>
        </w:rPr>
        <w:t>Ω</w:t>
      </w:r>
      <w:r w:rsidRPr="00D6006D">
        <w:rPr>
          <w:rFonts w:cs="Arial"/>
        </w:rPr>
        <w:t>) were filled with a pipette solution containing (</w:t>
      </w:r>
      <w:proofErr w:type="spellStart"/>
      <w:r w:rsidRPr="00D6006D">
        <w:rPr>
          <w:rFonts w:cs="Arial"/>
        </w:rPr>
        <w:t>mM</w:t>
      </w:r>
      <w:proofErr w:type="spellEnd"/>
      <w:r w:rsidRPr="00D6006D">
        <w:rPr>
          <w:rFonts w:cs="Arial"/>
        </w:rPr>
        <w:t>): KMeSO</w:t>
      </w:r>
      <w:r w:rsidRPr="00D6006D">
        <w:rPr>
          <w:rFonts w:cs="Arial"/>
          <w:vertAlign w:val="subscript"/>
        </w:rPr>
        <w:t>4</w:t>
      </w:r>
      <w:r w:rsidRPr="00D6006D">
        <w:rPr>
          <w:rFonts w:cs="Arial"/>
        </w:rPr>
        <w:t xml:space="preserve"> 135, </w:t>
      </w:r>
      <w:proofErr w:type="spellStart"/>
      <w:r w:rsidRPr="00D6006D">
        <w:rPr>
          <w:rFonts w:cs="Arial"/>
        </w:rPr>
        <w:t>NaCl</w:t>
      </w:r>
      <w:proofErr w:type="spellEnd"/>
      <w:r w:rsidRPr="00D6006D">
        <w:rPr>
          <w:rFonts w:cs="Arial"/>
        </w:rPr>
        <w:t xml:space="preserve"> 7, HEPES 10, Mg</w:t>
      </w:r>
      <w:r w:rsidRPr="00D6006D">
        <w:rPr>
          <w:rFonts w:cs="Arial"/>
          <w:vertAlign w:val="subscript"/>
        </w:rPr>
        <w:t>2</w:t>
      </w:r>
      <w:r w:rsidRPr="00D6006D">
        <w:rPr>
          <w:rFonts w:cs="Arial"/>
        </w:rPr>
        <w:t>ATP 2, Na</w:t>
      </w:r>
      <w:r w:rsidRPr="00D6006D">
        <w:rPr>
          <w:rFonts w:cs="Arial"/>
          <w:vertAlign w:val="subscript"/>
        </w:rPr>
        <w:t>3</w:t>
      </w:r>
      <w:r w:rsidRPr="00D6006D">
        <w:rPr>
          <w:rFonts w:cs="Arial"/>
        </w:rPr>
        <w:t xml:space="preserve">GTP 0.3, </w:t>
      </w:r>
      <w:r w:rsidR="007D2C59" w:rsidRPr="00D6006D">
        <w:rPr>
          <w:rFonts w:cs="Arial"/>
        </w:rPr>
        <w:t xml:space="preserve">EGTA 0.3, </w:t>
      </w:r>
      <w:proofErr w:type="spellStart"/>
      <w:r w:rsidRPr="00D6006D">
        <w:rPr>
          <w:rFonts w:cs="Arial"/>
        </w:rPr>
        <w:t>biocytin</w:t>
      </w:r>
      <w:proofErr w:type="spellEnd"/>
      <w:r w:rsidRPr="00D6006D">
        <w:rPr>
          <w:rFonts w:cs="Arial"/>
        </w:rPr>
        <w:t xml:space="preserve"> 8 (pH 7.3 with KOH, </w:t>
      </w:r>
      <w:proofErr w:type="spellStart"/>
      <w:r w:rsidRPr="00D6006D">
        <w:rPr>
          <w:rFonts w:cs="Arial"/>
        </w:rPr>
        <w:t>osmolarity</w:t>
      </w:r>
      <w:proofErr w:type="spellEnd"/>
      <w:r w:rsidRPr="00D6006D">
        <w:rPr>
          <w:rFonts w:cs="Arial"/>
        </w:rPr>
        <w:t xml:space="preserve"> ~290 </w:t>
      </w:r>
      <w:proofErr w:type="spellStart"/>
      <w:r w:rsidRPr="00D6006D">
        <w:rPr>
          <w:rFonts w:cs="Arial"/>
        </w:rPr>
        <w:t>mOsm</w:t>
      </w:r>
      <w:proofErr w:type="spellEnd"/>
      <w:r w:rsidRPr="00D6006D">
        <w:rPr>
          <w:rFonts w:cs="Arial"/>
        </w:rPr>
        <w:t>/kg). Signals were recorded using a patch clamp amplifier (</w:t>
      </w:r>
      <w:proofErr w:type="spellStart"/>
      <w:r w:rsidRPr="00D6006D">
        <w:rPr>
          <w:rFonts w:cs="Arial"/>
        </w:rPr>
        <w:t>Multiclamp</w:t>
      </w:r>
      <w:proofErr w:type="spellEnd"/>
      <w:r w:rsidRPr="00D6006D">
        <w:rPr>
          <w:rFonts w:cs="Arial"/>
        </w:rPr>
        <w:t xml:space="preserve"> 700B, Axon instruments). Sampling rate was 20 kHz</w:t>
      </w:r>
      <w:r w:rsidR="007D2C59" w:rsidRPr="00D6006D">
        <w:rPr>
          <w:rFonts w:cs="Arial"/>
        </w:rPr>
        <w:t xml:space="preserve"> and signals were digitized at 2</w:t>
      </w:r>
      <w:r w:rsidRPr="00D6006D">
        <w:rPr>
          <w:rFonts w:cs="Arial"/>
        </w:rPr>
        <w:t xml:space="preserve"> kHz (</w:t>
      </w:r>
      <w:proofErr w:type="spellStart"/>
      <w:r w:rsidRPr="00D6006D">
        <w:rPr>
          <w:rFonts w:cs="Arial"/>
        </w:rPr>
        <w:t>Instrutech</w:t>
      </w:r>
      <w:proofErr w:type="spellEnd"/>
      <w:r w:rsidRPr="00D6006D">
        <w:rPr>
          <w:rFonts w:cs="Arial"/>
        </w:rPr>
        <w:t xml:space="preserve">, ITC-16). All data were acquired, stored and analyzed using </w:t>
      </w:r>
      <w:proofErr w:type="spellStart"/>
      <w:r w:rsidRPr="00D6006D">
        <w:rPr>
          <w:rFonts w:cs="Arial"/>
        </w:rPr>
        <w:t>Axograph</w:t>
      </w:r>
      <w:proofErr w:type="spellEnd"/>
      <w:r w:rsidRPr="00D6006D">
        <w:rPr>
          <w:rFonts w:cs="Arial"/>
        </w:rPr>
        <w:t xml:space="preserve"> X (</w:t>
      </w:r>
      <w:proofErr w:type="spellStart"/>
      <w:r w:rsidRPr="00D6006D">
        <w:rPr>
          <w:rFonts w:cs="Arial"/>
        </w:rPr>
        <w:t>Axograph</w:t>
      </w:r>
      <w:proofErr w:type="spellEnd"/>
      <w:r w:rsidRPr="00D6006D">
        <w:rPr>
          <w:rFonts w:cs="Arial"/>
        </w:rPr>
        <w:t xml:space="preserve">, V 1.2.1). </w:t>
      </w:r>
      <w:r w:rsidRPr="00D6006D">
        <w:rPr>
          <w:rFonts w:cs="Times New Roman"/>
        </w:rPr>
        <w:t>For all the voltage-clamp recordings, cells were held at -60 to -70 mV by injecting current if needed and cells with a resting membrane potential above -55mV were excluded from the analysis. For current-clamp recordings, recordings were corrected for bridge-balance and pipette resistance. All investigations were performed on the ipsilateral site of injection.</w:t>
      </w:r>
      <w:r w:rsidRPr="00D6006D">
        <w:rPr>
          <w:rFonts w:cs="Arial"/>
        </w:rPr>
        <w:t xml:space="preserve"> Access resistance was 5-25 MΩ and was monitored throughout the experiment (cells with access resistance changes &gt;25% were excluded). Drugs were bath applied by using a gravity-fed system that allowed continuous change of solutions. For </w:t>
      </w:r>
      <w:proofErr w:type="spellStart"/>
      <w:r w:rsidRPr="00D6006D">
        <w:rPr>
          <w:rFonts w:cs="Arial"/>
        </w:rPr>
        <w:t>optogenetic</w:t>
      </w:r>
      <w:proofErr w:type="spellEnd"/>
      <w:r w:rsidRPr="00D6006D">
        <w:rPr>
          <w:rFonts w:cs="Arial"/>
        </w:rPr>
        <w:t xml:space="preserve"> stimulation, 470 nm light pulses were applied with a </w:t>
      </w:r>
      <w:proofErr w:type="spellStart"/>
      <w:r w:rsidRPr="00D6006D">
        <w:rPr>
          <w:rFonts w:cs="Arial"/>
        </w:rPr>
        <w:t>CoolLed</w:t>
      </w:r>
      <w:proofErr w:type="spellEnd"/>
      <w:r w:rsidRPr="00D6006D">
        <w:rPr>
          <w:rFonts w:cs="Arial"/>
        </w:rPr>
        <w:t xml:space="preserve"> system (pE-2) attached to the upright microscope (Olympus BX51WI). 5ms pulses were applied to evoke postsynaptic responses and 200ms pulses were used to study infected neurons. Maximal light output at 470 nm was measured at 2mW (</w:t>
      </w:r>
      <w:proofErr w:type="spellStart"/>
      <w:r w:rsidRPr="00D6006D">
        <w:rPr>
          <w:rFonts w:cs="Arial"/>
        </w:rPr>
        <w:t>ThorLabs</w:t>
      </w:r>
      <w:proofErr w:type="spellEnd"/>
      <w:r w:rsidRPr="00D6006D">
        <w:rPr>
          <w:rFonts w:cs="Arial"/>
        </w:rPr>
        <w:t xml:space="preserve">, optical power meter). </w:t>
      </w:r>
      <w:proofErr w:type="spellStart"/>
      <w:r w:rsidRPr="00D6006D">
        <w:rPr>
          <w:lang w:val="en-AU"/>
        </w:rPr>
        <w:t>Electrophysiolocigal</w:t>
      </w:r>
      <w:proofErr w:type="spellEnd"/>
      <w:r w:rsidRPr="00D6006D">
        <w:rPr>
          <w:lang w:val="en-AU"/>
        </w:rPr>
        <w:t xml:space="preserve"> responses were analysed using </w:t>
      </w:r>
      <w:proofErr w:type="spellStart"/>
      <w:r w:rsidRPr="00D6006D">
        <w:rPr>
          <w:lang w:val="en-AU"/>
        </w:rPr>
        <w:t>AxoGraph</w:t>
      </w:r>
      <w:proofErr w:type="spellEnd"/>
      <w:r w:rsidRPr="00D6006D">
        <w:rPr>
          <w:lang w:val="en-AU"/>
        </w:rPr>
        <w:t xml:space="preserve">. For synaptic responses, an average of </w:t>
      </w:r>
      <w:r w:rsidR="007D2C59" w:rsidRPr="00D6006D">
        <w:rPr>
          <w:lang w:val="en-AU"/>
        </w:rPr>
        <w:t>5-10</w:t>
      </w:r>
      <w:r w:rsidRPr="00D6006D">
        <w:rPr>
          <w:lang w:val="en-AU"/>
        </w:rPr>
        <w:t xml:space="preserve"> traces were taken for analysis. For </w:t>
      </w:r>
      <w:proofErr w:type="spellStart"/>
      <w:r w:rsidRPr="00D6006D">
        <w:rPr>
          <w:lang w:val="en-AU"/>
        </w:rPr>
        <w:t>optogenetic</w:t>
      </w:r>
      <w:proofErr w:type="spellEnd"/>
      <w:r w:rsidRPr="00D6006D">
        <w:rPr>
          <w:lang w:val="en-AU"/>
        </w:rPr>
        <w:t xml:space="preserve"> stimulation, only samples with at least one synaptic response to maximal intensity light pulses were used for the statistics. </w:t>
      </w:r>
      <w:r w:rsidR="007D2C59" w:rsidRPr="00D6006D">
        <w:rPr>
          <w:lang w:val="en-AU"/>
        </w:rPr>
        <w:t xml:space="preserve">Electrical stimulation (at 0.1 </w:t>
      </w:r>
      <w:proofErr w:type="spellStart"/>
      <w:r w:rsidR="007D2C59" w:rsidRPr="00D6006D">
        <w:rPr>
          <w:lang w:val="en-AU"/>
        </w:rPr>
        <w:t>ms</w:t>
      </w:r>
      <w:proofErr w:type="spellEnd"/>
      <w:r w:rsidR="007D2C59" w:rsidRPr="00D6006D">
        <w:rPr>
          <w:lang w:val="en-AU"/>
        </w:rPr>
        <w:t xml:space="preserve"> using a stimulator-box) was done by using a patch-clamp pipette filled with 3M saline and the ground loop wire was place in the bath. </w:t>
      </w:r>
      <w:r w:rsidRPr="00D6006D">
        <w:rPr>
          <w:lang w:val="en-AU"/>
        </w:rPr>
        <w:t xml:space="preserve">Intrinsic firing properties were analysed at current injections of two-fold threshold firing. </w:t>
      </w:r>
      <w:ins w:id="208" w:author="Roger Marek" w:date="2016-07-12T12:27:00Z">
        <w:r w:rsidR="006D666D" w:rsidRPr="00D6006D">
          <w:rPr>
            <w:lang w:val="en-AU"/>
          </w:rPr>
          <w:t xml:space="preserve">Drug application </w:t>
        </w:r>
      </w:ins>
      <w:ins w:id="209" w:author="Roger Marek" w:date="2016-07-12T15:56:00Z">
        <w:r w:rsidR="00832BA8" w:rsidRPr="00D6006D">
          <w:rPr>
            <w:lang w:val="en-AU"/>
          </w:rPr>
          <w:t xml:space="preserve">of </w:t>
        </w:r>
        <w:proofErr w:type="spellStart"/>
        <w:r w:rsidR="00832BA8" w:rsidRPr="00D6006D">
          <w:rPr>
            <w:lang w:val="en-AU"/>
          </w:rPr>
          <w:t>Picrotoxin</w:t>
        </w:r>
        <w:proofErr w:type="spellEnd"/>
        <w:r w:rsidR="00832BA8" w:rsidRPr="00D6006D">
          <w:rPr>
            <w:lang w:val="en-AU"/>
          </w:rPr>
          <w:t xml:space="preserve"> (100 </w:t>
        </w:r>
        <w:r w:rsidR="00832BA8" w:rsidRPr="00D6006D">
          <w:rPr>
            <w:rFonts w:cs="Times New Roman"/>
            <w:color w:val="000000"/>
          </w:rPr>
          <w:t>μ</w:t>
        </w:r>
        <w:r w:rsidR="00832BA8" w:rsidRPr="00D6006D">
          <w:rPr>
            <w:lang w:val="en-AU"/>
          </w:rPr>
          <w:t xml:space="preserve">M), CGP55845 (1 </w:t>
        </w:r>
        <w:proofErr w:type="spellStart"/>
        <w:r w:rsidR="00832BA8" w:rsidRPr="00D6006D">
          <w:rPr>
            <w:lang w:val="en-AU"/>
          </w:rPr>
          <w:t>mM</w:t>
        </w:r>
        <w:proofErr w:type="spellEnd"/>
        <w:r w:rsidR="00832BA8" w:rsidRPr="00D6006D">
          <w:rPr>
            <w:lang w:val="en-AU"/>
          </w:rPr>
          <w:t xml:space="preserve">), NBQX (20 </w:t>
        </w:r>
        <w:proofErr w:type="spellStart"/>
        <w:r w:rsidR="00832BA8" w:rsidRPr="00D6006D">
          <w:rPr>
            <w:lang w:val="en-AU"/>
          </w:rPr>
          <w:t>mM</w:t>
        </w:r>
        <w:proofErr w:type="spellEnd"/>
        <w:r w:rsidR="00832BA8" w:rsidRPr="00D6006D">
          <w:rPr>
            <w:lang w:val="en-AU"/>
          </w:rPr>
          <w:t xml:space="preserve">) and APV (100 </w:t>
        </w:r>
        <w:proofErr w:type="spellStart"/>
        <w:r w:rsidR="00832BA8" w:rsidRPr="00D6006D">
          <w:rPr>
            <w:lang w:val="en-AU"/>
          </w:rPr>
          <w:t>mM</w:t>
        </w:r>
        <w:proofErr w:type="spellEnd"/>
        <w:r w:rsidR="00832BA8" w:rsidRPr="00D6006D">
          <w:rPr>
            <w:lang w:val="en-AU"/>
          </w:rPr>
          <w:t xml:space="preserve">) (all from </w:t>
        </w:r>
        <w:proofErr w:type="spellStart"/>
        <w:r w:rsidR="00832BA8" w:rsidRPr="00D6006D">
          <w:rPr>
            <w:lang w:val="en-AU"/>
          </w:rPr>
          <w:t>tocris</w:t>
        </w:r>
        <w:proofErr w:type="spellEnd"/>
        <w:r w:rsidR="00832BA8" w:rsidRPr="00D6006D">
          <w:rPr>
            <w:lang w:val="en-AU"/>
          </w:rPr>
          <w:t xml:space="preserve">) </w:t>
        </w:r>
      </w:ins>
      <w:ins w:id="210" w:author="Roger Marek" w:date="2016-07-12T12:27:00Z">
        <w:r w:rsidR="00832BA8" w:rsidRPr="00D6006D">
          <w:rPr>
            <w:lang w:val="en-AU"/>
          </w:rPr>
          <w:t>were</w:t>
        </w:r>
        <w:r w:rsidR="006D666D" w:rsidRPr="00D6006D">
          <w:rPr>
            <w:lang w:val="en-AU"/>
          </w:rPr>
          <w:t xml:space="preserve"> done through a gravity fed system. </w:t>
        </w:r>
      </w:ins>
      <w:r w:rsidRPr="00D6006D">
        <w:rPr>
          <w:lang w:val="en-AU"/>
        </w:rPr>
        <w:t>Analytical tests were performed with SPSS (IBM) or Prism (</w:t>
      </w:r>
      <w:proofErr w:type="spellStart"/>
      <w:r w:rsidRPr="00D6006D">
        <w:rPr>
          <w:lang w:val="en-AU"/>
        </w:rPr>
        <w:t>GraphPad</w:t>
      </w:r>
      <w:proofErr w:type="spellEnd"/>
      <w:r w:rsidRPr="00D6006D">
        <w:rPr>
          <w:lang w:val="en-AU"/>
        </w:rPr>
        <w:t>). Outliers were determined by Grubb’s test (http://graphpad.com/quickcalcs/Grubbs1.cfm). Graphs were created using Adobe Illustrator CS5.</w:t>
      </w:r>
      <w:r w:rsidRPr="00D6006D">
        <w:rPr>
          <w:rFonts w:cs="Times New Roman"/>
        </w:rPr>
        <w:t xml:space="preserve">  </w:t>
      </w:r>
      <w:r w:rsidRPr="00D6006D">
        <w:rPr>
          <w:rFonts w:cs="Arial"/>
        </w:rPr>
        <w:t xml:space="preserve">All results are expressed as mean ± </w:t>
      </w:r>
      <w:proofErr w:type="spellStart"/>
      <w:r w:rsidRPr="00D6006D">
        <w:rPr>
          <w:rFonts w:cs="Arial"/>
        </w:rPr>
        <w:t>s.e.</w:t>
      </w:r>
      <w:proofErr w:type="spellEnd"/>
      <w:r w:rsidRPr="00D6006D">
        <w:rPr>
          <w:rFonts w:cs="Arial"/>
        </w:rPr>
        <w:t xml:space="preserve"> mean. </w:t>
      </w:r>
    </w:p>
    <w:p w14:paraId="3D2E40BE" w14:textId="77777777" w:rsidR="00DB0715" w:rsidRPr="00D6006D" w:rsidRDefault="00DB0715" w:rsidP="00D6006D">
      <w:pPr>
        <w:pStyle w:val="Heading2"/>
        <w:numPr>
          <w:ilvl w:val="0"/>
          <w:numId w:val="0"/>
        </w:numPr>
        <w:spacing w:before="0" w:line="240" w:lineRule="auto"/>
        <w:ind w:left="578" w:hanging="578"/>
        <w:rPr>
          <w:rFonts w:ascii="Times New Roman" w:hAnsi="Times New Roman"/>
          <w:b w:val="0"/>
          <w:i/>
          <w:sz w:val="24"/>
          <w:szCs w:val="24"/>
        </w:rPr>
      </w:pPr>
      <w:bookmarkStart w:id="211" w:name="_Toc221336212"/>
      <w:proofErr w:type="spellStart"/>
      <w:r w:rsidRPr="00D6006D">
        <w:rPr>
          <w:rFonts w:ascii="Times New Roman" w:hAnsi="Times New Roman"/>
          <w:b w:val="0"/>
          <w:i/>
          <w:sz w:val="24"/>
          <w:szCs w:val="24"/>
        </w:rPr>
        <w:lastRenderedPageBreak/>
        <w:t>Immunohistochemistry</w:t>
      </w:r>
      <w:bookmarkEnd w:id="211"/>
      <w:proofErr w:type="spellEnd"/>
    </w:p>
    <w:p w14:paraId="32769DF4" w14:textId="77777777" w:rsidR="00DB0715" w:rsidRPr="00D6006D" w:rsidRDefault="00DB0715" w:rsidP="00D6006D">
      <w:pPr>
        <w:widowControl w:val="0"/>
        <w:autoSpaceDE w:val="0"/>
        <w:autoSpaceDN w:val="0"/>
        <w:adjustRightInd w:val="0"/>
        <w:spacing w:after="240"/>
        <w:ind w:firstLine="720"/>
        <w:rPr>
          <w:ins w:id="212" w:author="Roger Marek" w:date="2016-07-12T11:53:00Z"/>
          <w:rFonts w:cs="Times New Roman"/>
        </w:rPr>
      </w:pPr>
      <w:r w:rsidRPr="00D6006D">
        <w:rPr>
          <w:rFonts w:cs="Arial"/>
        </w:rPr>
        <w:t xml:space="preserve">For </w:t>
      </w:r>
      <w:proofErr w:type="spellStart"/>
      <w:r w:rsidRPr="00D6006D">
        <w:rPr>
          <w:rFonts w:cs="Arial"/>
        </w:rPr>
        <w:t>biocytin</w:t>
      </w:r>
      <w:proofErr w:type="spellEnd"/>
      <w:r w:rsidRPr="00D6006D">
        <w:rPr>
          <w:rFonts w:cs="Arial"/>
        </w:rPr>
        <w:t xml:space="preserve"> recovery</w:t>
      </w:r>
      <w:r w:rsidR="007D2C59" w:rsidRPr="00D6006D">
        <w:rPr>
          <w:rFonts w:cs="Arial"/>
        </w:rPr>
        <w:t xml:space="preserve"> and immunohistochemistry</w:t>
      </w:r>
      <w:r w:rsidRPr="00D6006D">
        <w:rPr>
          <w:rFonts w:cs="Arial"/>
        </w:rPr>
        <w:t xml:space="preserve">, brain slices were fixed with 4% paraformaldehyde in 0.1M PB for 40-60 min at room temperature. Slices were washed three times with 0.1M PBS, then blocked with blocking solution containing: PBS 0.1M, bovine serum albumin (3%), </w:t>
      </w:r>
      <w:proofErr w:type="spellStart"/>
      <w:r w:rsidRPr="00D6006D">
        <w:rPr>
          <w:rFonts w:cs="Arial"/>
        </w:rPr>
        <w:t>saponin</w:t>
      </w:r>
      <w:proofErr w:type="spellEnd"/>
      <w:r w:rsidRPr="00D6006D">
        <w:rPr>
          <w:rFonts w:cs="Arial"/>
        </w:rPr>
        <w:t xml:space="preserve"> (0.1%) and sodium </w:t>
      </w:r>
      <w:proofErr w:type="spellStart"/>
      <w:r w:rsidRPr="00D6006D">
        <w:rPr>
          <w:rFonts w:cs="Arial"/>
        </w:rPr>
        <w:t>azide</w:t>
      </w:r>
      <w:proofErr w:type="spellEnd"/>
      <w:r w:rsidRPr="00D6006D">
        <w:rPr>
          <w:rFonts w:cs="Arial"/>
        </w:rPr>
        <w:t xml:space="preserve"> (0.05%) for 1 h at room temperature. Slices were washes with PBS and incubated in primary antibodies including anti-TBR1 and streptavidin –Alex </w:t>
      </w:r>
      <w:proofErr w:type="spellStart"/>
      <w:r w:rsidRPr="00D6006D">
        <w:rPr>
          <w:rFonts w:cs="Arial"/>
        </w:rPr>
        <w:t>fluor</w:t>
      </w:r>
      <w:proofErr w:type="spellEnd"/>
      <w:r w:rsidRPr="00D6006D">
        <w:rPr>
          <w:rFonts w:cs="Arial"/>
        </w:rPr>
        <w:t xml:space="preserve"> 488/555/647 (1:1000, Invitrogen) for 1-3 days at room temperature or at 4°C. Sections were washed 3 X 15 min in PBS and Alexa-conjugated species-specific secondary antibodies (1:1000, Jackson Biosciences or Invitrogen) for at least 5 h at room temperature. After a triple wash with PBS, the brain slices where mounted in glycerol/PBS (50%/50%) or PBS only for tissues containing retrograde tracers. Slices were imaged using an </w:t>
      </w:r>
      <w:r w:rsidRPr="00D6006D">
        <w:rPr>
          <w:rFonts w:cs="Times New Roman"/>
        </w:rPr>
        <w:t xml:space="preserve">upright microscope (5x or 20x, Zeiss, </w:t>
      </w:r>
      <w:proofErr w:type="spellStart"/>
      <w:r w:rsidRPr="00D6006D">
        <w:rPr>
          <w:rFonts w:cs="Times New Roman"/>
        </w:rPr>
        <w:t>Axio</w:t>
      </w:r>
      <w:proofErr w:type="spellEnd"/>
      <w:r w:rsidRPr="00D6006D">
        <w:rPr>
          <w:rFonts w:cs="Times New Roman"/>
        </w:rPr>
        <w:t xml:space="preserve"> Imager) or a confocal system (20x, Zeiss LSM510).  Images were produced by flattening z-stacks (1 </w:t>
      </w:r>
      <w:proofErr w:type="spellStart"/>
      <w:r w:rsidRPr="00D6006D">
        <w:rPr>
          <w:rFonts w:cs="Times New Roman"/>
          <w:color w:val="000000"/>
        </w:rPr>
        <w:t>μ</w:t>
      </w:r>
      <w:r w:rsidRPr="00D6006D">
        <w:rPr>
          <w:rFonts w:cs="Times New Roman"/>
        </w:rPr>
        <w:t>m</w:t>
      </w:r>
      <w:proofErr w:type="spellEnd"/>
      <w:r w:rsidRPr="00D6006D">
        <w:rPr>
          <w:rFonts w:cs="Times New Roman"/>
        </w:rPr>
        <w:t xml:space="preserve"> intervals) to a maximum projection image using Zen 2011 software (Zeiss). </w:t>
      </w:r>
    </w:p>
    <w:p w14:paraId="78E6C2F7" w14:textId="77777777" w:rsidR="007F0014" w:rsidRPr="002D3AD2" w:rsidRDefault="007F0014" w:rsidP="00DB0715">
      <w:pPr>
        <w:widowControl w:val="0"/>
        <w:autoSpaceDE w:val="0"/>
        <w:autoSpaceDN w:val="0"/>
        <w:adjustRightInd w:val="0"/>
        <w:spacing w:after="240" w:line="360" w:lineRule="auto"/>
        <w:ind w:firstLine="720"/>
        <w:rPr>
          <w:rFonts w:cs="Times New Roman"/>
        </w:rPr>
      </w:pPr>
    </w:p>
    <w:p w14:paraId="0B9666D2" w14:textId="77777777" w:rsidR="00DB0715" w:rsidRDefault="00DB0715" w:rsidP="004D4487">
      <w:pPr>
        <w:jc w:val="both"/>
        <w:outlineLvl w:val="0"/>
        <w:rPr>
          <w:rFonts w:cs="Times New Roman"/>
          <w:color w:val="000000"/>
        </w:rPr>
      </w:pPr>
    </w:p>
    <w:p w14:paraId="23F33D37" w14:textId="77777777" w:rsidR="00D359DB" w:rsidRDefault="00D359DB" w:rsidP="00B525FB">
      <w:pPr>
        <w:outlineLvl w:val="0"/>
        <w:rPr>
          <w:rFonts w:cs="Times New Roman"/>
          <w:color w:val="000000"/>
          <w:highlight w:val="cyan"/>
        </w:rPr>
      </w:pPr>
    </w:p>
    <w:p w14:paraId="45801FED" w14:textId="77777777" w:rsidR="00D359DB" w:rsidRDefault="004F207D" w:rsidP="00B525FB">
      <w:pPr>
        <w:outlineLvl w:val="0"/>
        <w:rPr>
          <w:rFonts w:cs="Times New Roman"/>
          <w:color w:val="000000"/>
          <w:highlight w:val="cyan"/>
        </w:rPr>
      </w:pPr>
      <w:r w:rsidRPr="004F207D">
        <w:rPr>
          <w:rFonts w:cs="Times New Roman"/>
          <w:noProof/>
          <w:color w:val="000000"/>
          <w:lang w:eastAsia="zh-CN"/>
        </w:rPr>
        <w:lastRenderedPageBreak/>
        <w:drawing>
          <wp:inline distT="0" distB="0" distL="0" distR="0" wp14:anchorId="6D492AD2" wp14:editId="2AFCA716">
            <wp:extent cx="5943600" cy="5619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19115"/>
                    </a:xfrm>
                    <a:prstGeom prst="rect">
                      <a:avLst/>
                    </a:prstGeom>
                  </pic:spPr>
                </pic:pic>
              </a:graphicData>
            </a:graphic>
          </wp:inline>
        </w:drawing>
      </w:r>
    </w:p>
    <w:p w14:paraId="5F55A2BC" w14:textId="77777777" w:rsidR="00D359DB" w:rsidRDefault="00D359DB" w:rsidP="00B525FB">
      <w:pPr>
        <w:outlineLvl w:val="0"/>
        <w:rPr>
          <w:rFonts w:cs="Times New Roman"/>
          <w:color w:val="000000"/>
          <w:highlight w:val="cyan"/>
        </w:rPr>
      </w:pPr>
    </w:p>
    <w:p w14:paraId="7350E5C1" w14:textId="77777777" w:rsidR="00D359DB" w:rsidRDefault="00D359DB" w:rsidP="00B525FB">
      <w:pPr>
        <w:outlineLvl w:val="0"/>
        <w:rPr>
          <w:rFonts w:cs="Times New Roman"/>
          <w:color w:val="000000"/>
          <w:highlight w:val="cyan"/>
        </w:rPr>
      </w:pPr>
    </w:p>
    <w:p w14:paraId="018B06B1" w14:textId="34E31DCD" w:rsidR="00CC6AF8" w:rsidRDefault="00241832" w:rsidP="00D359DB">
      <w:pPr>
        <w:outlineLvl w:val="0"/>
        <w:rPr>
          <w:rFonts w:cs="Times New Roman"/>
          <w:color w:val="000000"/>
          <w:highlight w:val="cyan"/>
        </w:rPr>
      </w:pPr>
      <w:r w:rsidRPr="007F0014">
        <w:rPr>
          <w:rFonts w:cs="Times New Roman"/>
          <w:b/>
        </w:rPr>
        <w:t xml:space="preserve">Extended Data Figure 1 | Amygdala-projecting neurons in the IL also receive input from the </w:t>
      </w:r>
      <w:proofErr w:type="spellStart"/>
      <w:r w:rsidRPr="007F0014">
        <w:rPr>
          <w:rFonts w:cs="Times New Roman"/>
          <w:b/>
        </w:rPr>
        <w:t>vHPC</w:t>
      </w:r>
      <w:proofErr w:type="spellEnd"/>
      <w:r w:rsidRPr="00161A78">
        <w:rPr>
          <w:rFonts w:cs="Times New Roman"/>
        </w:rPr>
        <w:t xml:space="preserve">. </w:t>
      </w:r>
      <w:r w:rsidRPr="007F0014">
        <w:rPr>
          <w:rFonts w:cs="Times New Roman"/>
          <w:b/>
        </w:rPr>
        <w:t>a</w:t>
      </w:r>
      <w:r w:rsidRPr="00161A78">
        <w:rPr>
          <w:rFonts w:cs="Times New Roman"/>
        </w:rPr>
        <w:t xml:space="preserve">, Illustration for the investigation of amygdala-projecting IL neurons that receive innervation from the </w:t>
      </w:r>
      <w:proofErr w:type="spellStart"/>
      <w:r w:rsidRPr="00161A78">
        <w:rPr>
          <w:rFonts w:cs="Times New Roman"/>
        </w:rPr>
        <w:t>vHPC</w:t>
      </w:r>
      <w:proofErr w:type="spellEnd"/>
      <w:r w:rsidRPr="00161A78">
        <w:rPr>
          <w:rFonts w:cs="Times New Roman"/>
        </w:rPr>
        <w:t xml:space="preserve"> by combining retrograde tracer injections in the amygdala and ChR2-expression in the </w:t>
      </w:r>
      <w:proofErr w:type="spellStart"/>
      <w:r w:rsidRPr="00161A78">
        <w:rPr>
          <w:rFonts w:cs="Times New Roman"/>
        </w:rPr>
        <w:t>vHPC</w:t>
      </w:r>
      <w:proofErr w:type="spellEnd"/>
      <w:r w:rsidRPr="00161A78">
        <w:rPr>
          <w:rFonts w:cs="Times New Roman"/>
        </w:rPr>
        <w:t xml:space="preserve">. </w:t>
      </w:r>
      <w:r w:rsidRPr="007F0014">
        <w:rPr>
          <w:rFonts w:cs="Times New Roman"/>
          <w:b/>
        </w:rPr>
        <w:t>b</w:t>
      </w:r>
      <w:r w:rsidRPr="00161A78">
        <w:rPr>
          <w:rFonts w:cs="Times New Roman"/>
        </w:rPr>
        <w:t xml:space="preserve">, </w:t>
      </w:r>
      <w:proofErr w:type="gramStart"/>
      <w:r w:rsidRPr="00161A78">
        <w:rPr>
          <w:rFonts w:cs="Times New Roman"/>
        </w:rPr>
        <w:t>A</w:t>
      </w:r>
      <w:proofErr w:type="gramEnd"/>
      <w:r w:rsidRPr="00161A78">
        <w:rPr>
          <w:rFonts w:cs="Times New Roman"/>
        </w:rPr>
        <w:t xml:space="preserve"> typical intrinsic firing patterns to positive and negative current injections (shown below traces) for amygdala-projecting </w:t>
      </w:r>
      <w:r w:rsidR="00D15196">
        <w:rPr>
          <w:rFonts w:cs="Times New Roman"/>
        </w:rPr>
        <w:t>pyramidal</w:t>
      </w:r>
      <w:r w:rsidRPr="00161A78">
        <w:rPr>
          <w:rFonts w:cs="Times New Roman"/>
        </w:rPr>
        <w:t xml:space="preserve"> neurons. </w:t>
      </w:r>
      <w:r w:rsidRPr="007F0014">
        <w:rPr>
          <w:rFonts w:cs="Times New Roman"/>
          <w:b/>
        </w:rPr>
        <w:t>c</w:t>
      </w:r>
      <w:r w:rsidRPr="00161A78">
        <w:rPr>
          <w:rFonts w:cs="Times New Roman"/>
        </w:rPr>
        <w:t>, Typical voltage-</w:t>
      </w:r>
      <w:bookmarkStart w:id="213" w:name="_GoBack"/>
      <w:r w:rsidRPr="00161A78">
        <w:rPr>
          <w:rFonts w:cs="Times New Roman"/>
        </w:rPr>
        <w:t xml:space="preserve">clamp (left) and current clamp (right) responses to optical stimulation of an amygdala-projecting </w:t>
      </w:r>
      <w:bookmarkEnd w:id="213"/>
      <w:r w:rsidRPr="00161A78">
        <w:rPr>
          <w:rFonts w:cs="Times New Roman"/>
        </w:rPr>
        <w:t xml:space="preserve">IL </w:t>
      </w:r>
      <w:r w:rsidR="00D15196">
        <w:rPr>
          <w:rFonts w:cs="Times New Roman"/>
        </w:rPr>
        <w:t>pyramidal</w:t>
      </w:r>
      <w:r w:rsidRPr="00161A78">
        <w:rPr>
          <w:rFonts w:cs="Times New Roman"/>
        </w:rPr>
        <w:t xml:space="preserve"> neuron. </w:t>
      </w:r>
      <w:r w:rsidRPr="007F0014">
        <w:rPr>
          <w:rFonts w:cs="Times New Roman"/>
          <w:b/>
        </w:rPr>
        <w:t>d</w:t>
      </w:r>
      <w:r w:rsidRPr="00161A78">
        <w:rPr>
          <w:rFonts w:cs="Times New Roman"/>
        </w:rPr>
        <w:t>, Bar graph showing the comparison of the IPSC/EPSC peak conductance ratio (left) and EPSC amplitudes (right) for control neurons (white) and amygdala-projecting neurons (red).</w:t>
      </w:r>
    </w:p>
    <w:p w14:paraId="4D8C653A" w14:textId="77777777" w:rsidR="00CC6AF8" w:rsidRDefault="00CC6AF8" w:rsidP="00D359DB">
      <w:pPr>
        <w:outlineLvl w:val="0"/>
        <w:rPr>
          <w:rFonts w:cs="Times New Roman"/>
          <w:color w:val="000000"/>
          <w:highlight w:val="cyan"/>
        </w:rPr>
      </w:pPr>
    </w:p>
    <w:p w14:paraId="1E14535E" w14:textId="77777777" w:rsidR="00CC6AF8" w:rsidRDefault="00CC6AF8" w:rsidP="00D359DB">
      <w:pPr>
        <w:outlineLvl w:val="0"/>
        <w:rPr>
          <w:rFonts w:cs="Times New Roman"/>
          <w:color w:val="000000"/>
          <w:highlight w:val="cyan"/>
        </w:rPr>
      </w:pPr>
    </w:p>
    <w:p w14:paraId="0CCEEE4E" w14:textId="77777777" w:rsidR="00CC6AF8" w:rsidRDefault="00CC6AF8" w:rsidP="00D359DB">
      <w:pPr>
        <w:outlineLvl w:val="0"/>
        <w:rPr>
          <w:rFonts w:cs="Times New Roman"/>
          <w:color w:val="000000"/>
          <w:highlight w:val="cyan"/>
        </w:rPr>
      </w:pPr>
    </w:p>
    <w:p w14:paraId="7998DFCE" w14:textId="358C5382" w:rsidR="00CC6AF8" w:rsidRDefault="00CC6AF8" w:rsidP="00D359DB">
      <w:pPr>
        <w:outlineLvl w:val="0"/>
        <w:rPr>
          <w:rFonts w:cs="Times New Roman"/>
          <w:color w:val="000000"/>
          <w:highlight w:val="cyan"/>
        </w:rPr>
      </w:pPr>
    </w:p>
    <w:p w14:paraId="78CEC7E3" w14:textId="77777777" w:rsidR="00CC6AF8" w:rsidRDefault="00CC6AF8" w:rsidP="00D359DB">
      <w:pPr>
        <w:outlineLvl w:val="0"/>
        <w:rPr>
          <w:rFonts w:cs="Times New Roman"/>
          <w:color w:val="000000"/>
          <w:highlight w:val="cyan"/>
        </w:rPr>
      </w:pPr>
    </w:p>
    <w:p w14:paraId="18B9DD94" w14:textId="77777777" w:rsidR="00241832" w:rsidRDefault="00241832" w:rsidP="00241832">
      <w:pPr>
        <w:outlineLvl w:val="0"/>
        <w:rPr>
          <w:rFonts w:cs="Times New Roman"/>
          <w:color w:val="000000"/>
          <w:highlight w:val="cyan"/>
        </w:rPr>
      </w:pPr>
    </w:p>
    <w:p w14:paraId="2D762E37" w14:textId="77777777" w:rsidR="00241832" w:rsidRDefault="00241832" w:rsidP="00241832">
      <w:pPr>
        <w:outlineLvl w:val="0"/>
        <w:rPr>
          <w:rFonts w:cs="Times New Roman"/>
          <w:color w:val="000000"/>
          <w:highlight w:val="cyan"/>
        </w:rPr>
      </w:pPr>
    </w:p>
    <w:p w14:paraId="29D7B758" w14:textId="74DD9C3B" w:rsidR="00241832" w:rsidRDefault="00241832" w:rsidP="00241832">
      <w:pPr>
        <w:outlineLvl w:val="0"/>
        <w:rPr>
          <w:rFonts w:cs="Times New Roman"/>
          <w:color w:val="000000"/>
          <w:highlight w:val="cyan"/>
        </w:rPr>
      </w:pPr>
    </w:p>
    <w:p w14:paraId="53A169C2" w14:textId="026B0470" w:rsidR="00241832" w:rsidRDefault="00241832" w:rsidP="00241832">
      <w:pPr>
        <w:outlineLvl w:val="0"/>
        <w:rPr>
          <w:rFonts w:cs="Times New Roman"/>
          <w:color w:val="000000"/>
          <w:highlight w:val="cyan"/>
        </w:rPr>
      </w:pPr>
    </w:p>
    <w:p w14:paraId="7263198E" w14:textId="77777777" w:rsidR="00241832" w:rsidRDefault="00241832" w:rsidP="00241832">
      <w:pPr>
        <w:outlineLvl w:val="0"/>
        <w:rPr>
          <w:rFonts w:cs="Times New Roman"/>
          <w:color w:val="000000"/>
          <w:highlight w:val="cyan"/>
        </w:rPr>
      </w:pPr>
    </w:p>
    <w:p w14:paraId="5ED853DF" w14:textId="77777777" w:rsidR="00CC6AF8" w:rsidRDefault="00CC6AF8" w:rsidP="00D359DB">
      <w:pPr>
        <w:outlineLvl w:val="0"/>
        <w:rPr>
          <w:rFonts w:cs="Times New Roman"/>
          <w:color w:val="000000"/>
          <w:highlight w:val="cyan"/>
        </w:rPr>
      </w:pPr>
    </w:p>
    <w:p w14:paraId="2C167272" w14:textId="31D5A23F" w:rsidR="00CC6AF8" w:rsidRDefault="00571C4A" w:rsidP="00D359DB">
      <w:pPr>
        <w:outlineLvl w:val="0"/>
        <w:rPr>
          <w:rFonts w:cs="Times New Roman"/>
          <w:color w:val="000000"/>
          <w:highlight w:val="cyan"/>
        </w:rPr>
      </w:pPr>
      <w:r w:rsidRPr="00076C05">
        <w:rPr>
          <w:rFonts w:cs="Times New Roman"/>
          <w:noProof/>
          <w:color w:val="000000"/>
          <w:lang w:eastAsia="zh-CN"/>
        </w:rPr>
        <w:drawing>
          <wp:inline distT="0" distB="0" distL="0" distR="0" wp14:anchorId="165E6835" wp14:editId="2D280F3F">
            <wp:extent cx="3886200" cy="1605549"/>
            <wp:effectExtent l="0" t="0" r="0" b="0"/>
            <wp:docPr id="16" name="Picture 16" descr="Macintosh HD:Users:uqrmarek:Desktop:Screen Shot 2016-07-07 at 2.12.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uqrmarek:Desktop:Screen Shot 2016-07-07 at 2.12.4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7332" cy="1606017"/>
                    </a:xfrm>
                    <a:prstGeom prst="rect">
                      <a:avLst/>
                    </a:prstGeom>
                    <a:noFill/>
                    <a:ln>
                      <a:noFill/>
                    </a:ln>
                  </pic:spPr>
                </pic:pic>
              </a:graphicData>
            </a:graphic>
          </wp:inline>
        </w:drawing>
      </w:r>
    </w:p>
    <w:p w14:paraId="7431507C" w14:textId="77777777" w:rsidR="00CC6AF8" w:rsidDel="00571C4A" w:rsidRDefault="00CC6AF8" w:rsidP="00D359DB">
      <w:pPr>
        <w:outlineLvl w:val="0"/>
        <w:rPr>
          <w:del w:id="214" w:author="Roger Marek" w:date="2016-07-07T14:08:00Z"/>
          <w:rFonts w:cs="Times New Roman"/>
          <w:color w:val="000000"/>
          <w:highlight w:val="cyan"/>
        </w:rPr>
      </w:pPr>
    </w:p>
    <w:p w14:paraId="22E9936B" w14:textId="77777777" w:rsidR="00CC6AF8" w:rsidDel="00571C4A" w:rsidRDefault="00CC6AF8" w:rsidP="00D359DB">
      <w:pPr>
        <w:outlineLvl w:val="0"/>
        <w:rPr>
          <w:del w:id="215" w:author="Roger Marek" w:date="2016-07-07T14:08:00Z"/>
          <w:rFonts w:cs="Times New Roman"/>
          <w:color w:val="000000"/>
          <w:highlight w:val="cyan"/>
        </w:rPr>
      </w:pPr>
    </w:p>
    <w:p w14:paraId="75C938C6" w14:textId="77777777" w:rsidR="00CC6AF8" w:rsidRDefault="00CC6AF8" w:rsidP="00D359DB">
      <w:pPr>
        <w:outlineLvl w:val="0"/>
        <w:rPr>
          <w:rFonts w:cs="Times New Roman"/>
          <w:color w:val="000000"/>
          <w:highlight w:val="cyan"/>
        </w:rPr>
      </w:pPr>
    </w:p>
    <w:p w14:paraId="4393FA04" w14:textId="517F0544" w:rsidR="00CC6AF8" w:rsidRPr="00035079" w:rsidRDefault="00D15196" w:rsidP="00241832">
      <w:pPr>
        <w:outlineLvl w:val="0"/>
        <w:rPr>
          <w:rFonts w:cs="Times New Roman"/>
          <w:color w:val="000000"/>
        </w:rPr>
      </w:pPr>
      <w:r>
        <w:rPr>
          <w:rFonts w:cs="Times New Roman"/>
          <w:b/>
          <w:color w:val="000000"/>
        </w:rPr>
        <w:t>Extended Data Figure 2</w:t>
      </w:r>
      <w:r w:rsidR="00241832" w:rsidRPr="00571C4A">
        <w:rPr>
          <w:rFonts w:cs="Times New Roman"/>
          <w:b/>
          <w:color w:val="000000"/>
          <w:rPrChange w:id="216" w:author="Roger Marek" w:date="2016-07-07T14:07:00Z">
            <w:rPr>
              <w:rFonts w:cs="Times New Roman"/>
              <w:color w:val="000000"/>
            </w:rPr>
          </w:rPrChange>
        </w:rPr>
        <w:t xml:space="preserve"> | Feed-forward inhibition onto </w:t>
      </w:r>
      <w:r>
        <w:rPr>
          <w:rFonts w:cs="Times New Roman"/>
          <w:b/>
          <w:color w:val="000000"/>
        </w:rPr>
        <w:t>pyramidal</w:t>
      </w:r>
      <w:r w:rsidR="00241832" w:rsidRPr="00571C4A">
        <w:rPr>
          <w:rFonts w:cs="Times New Roman"/>
          <w:b/>
          <w:color w:val="000000"/>
          <w:rPrChange w:id="217" w:author="Roger Marek" w:date="2016-07-07T14:07:00Z">
            <w:rPr>
              <w:rFonts w:cs="Times New Roman"/>
              <w:color w:val="000000"/>
            </w:rPr>
          </w:rPrChange>
        </w:rPr>
        <w:t xml:space="preserve"> cells is mediated by local IL interneurons</w:t>
      </w:r>
      <w:r w:rsidR="00241832" w:rsidRPr="00241832">
        <w:rPr>
          <w:rFonts w:cs="Times New Roman"/>
          <w:color w:val="000000"/>
        </w:rPr>
        <w:t>. Electrical stimulation (</w:t>
      </w:r>
      <w:del w:id="218" w:author="Roger Marek" w:date="2016-07-07T14:08:00Z">
        <w:r w:rsidR="00241832" w:rsidRPr="00241832" w:rsidDel="00571C4A">
          <w:rPr>
            <w:rFonts w:cs="Times New Roman"/>
            <w:color w:val="000000"/>
          </w:rPr>
          <w:delText xml:space="preserve">curled </w:delText>
        </w:r>
      </w:del>
      <w:ins w:id="219" w:author="Roger Marek" w:date="2016-07-07T14:08:00Z">
        <w:r w:rsidR="00571C4A">
          <w:rPr>
            <w:rFonts w:cs="Times New Roman"/>
            <w:color w:val="000000"/>
          </w:rPr>
          <w:t>battery</w:t>
        </w:r>
        <w:r w:rsidR="00571C4A" w:rsidRPr="00241832">
          <w:rPr>
            <w:rFonts w:cs="Times New Roman"/>
            <w:color w:val="000000"/>
          </w:rPr>
          <w:t xml:space="preserve"> </w:t>
        </w:r>
      </w:ins>
      <w:r w:rsidR="00241832" w:rsidRPr="00241832">
        <w:rPr>
          <w:rFonts w:cs="Times New Roman"/>
          <w:color w:val="000000"/>
        </w:rPr>
        <w:t xml:space="preserve">symbol) of IL tissue in-vitro in the presence of AMPA- and NMDA-receptor antagonists NBQX and APV (schematic on the left), respectively, reveal inhibitory </w:t>
      </w:r>
      <w:proofErr w:type="spellStart"/>
      <w:r w:rsidR="00241832" w:rsidRPr="00241832">
        <w:rPr>
          <w:rFonts w:cs="Times New Roman"/>
          <w:color w:val="000000"/>
        </w:rPr>
        <w:t>conductances</w:t>
      </w:r>
      <w:proofErr w:type="spellEnd"/>
      <w:r w:rsidR="00241832" w:rsidRPr="00241832">
        <w:rPr>
          <w:rFonts w:cs="Times New Roman"/>
          <w:color w:val="000000"/>
        </w:rPr>
        <w:t xml:space="preserve"> </w:t>
      </w:r>
      <w:del w:id="220" w:author="Roger Marek" w:date="2016-07-07T14:11:00Z">
        <w:r w:rsidR="00241832" w:rsidDel="00571C4A">
          <w:rPr>
            <w:rFonts w:cs="Times New Roman"/>
            <w:color w:val="000000"/>
          </w:rPr>
          <w:delText xml:space="preserve"> </w:delText>
        </w:r>
      </w:del>
      <w:r w:rsidR="00241832" w:rsidRPr="00241832">
        <w:rPr>
          <w:rFonts w:cs="Times New Roman"/>
          <w:color w:val="000000"/>
        </w:rPr>
        <w:t>that contain both fast</w:t>
      </w:r>
      <w:ins w:id="221" w:author="Roger Marek" w:date="2016-07-07T14:11:00Z">
        <w:r w:rsidR="00571C4A">
          <w:rPr>
            <w:rFonts w:cs="Times New Roman"/>
            <w:color w:val="000000"/>
          </w:rPr>
          <w:t xml:space="preserve"> (yellow)</w:t>
        </w:r>
      </w:ins>
      <w:r w:rsidR="00241832" w:rsidRPr="00241832">
        <w:rPr>
          <w:rFonts w:cs="Times New Roman"/>
          <w:color w:val="000000"/>
        </w:rPr>
        <w:t xml:space="preserve"> and slow</w:t>
      </w:r>
      <w:ins w:id="222" w:author="Roger Marek" w:date="2016-07-07T14:11:00Z">
        <w:r w:rsidR="00571C4A">
          <w:rPr>
            <w:rFonts w:cs="Times New Roman"/>
            <w:color w:val="000000"/>
          </w:rPr>
          <w:t xml:space="preserve"> (green)</w:t>
        </w:r>
      </w:ins>
      <w:r w:rsidR="00241832" w:rsidRPr="00241832">
        <w:rPr>
          <w:rFonts w:cs="Times New Roman"/>
          <w:color w:val="000000"/>
        </w:rPr>
        <w:t xml:space="preserve"> inhibitory components in voltage-clamp (middle) and current-clamp mode (right).</w:t>
      </w:r>
    </w:p>
    <w:p w14:paraId="1EEB4F7C" w14:textId="77777777" w:rsidR="00CC6AF8" w:rsidRDefault="00CC6AF8" w:rsidP="00D359DB">
      <w:pPr>
        <w:outlineLvl w:val="0"/>
        <w:rPr>
          <w:rFonts w:cs="Times New Roman"/>
          <w:color w:val="000000"/>
          <w:highlight w:val="cyan"/>
        </w:rPr>
      </w:pPr>
    </w:p>
    <w:p w14:paraId="44550E54" w14:textId="77777777" w:rsidR="00CC6AF8" w:rsidRDefault="00CC6AF8" w:rsidP="00D359DB">
      <w:pPr>
        <w:outlineLvl w:val="0"/>
        <w:rPr>
          <w:rFonts w:cs="Times New Roman"/>
          <w:color w:val="000000"/>
          <w:highlight w:val="cyan"/>
        </w:rPr>
      </w:pPr>
    </w:p>
    <w:p w14:paraId="0E1394E5" w14:textId="77777777" w:rsidR="00CC6AF8" w:rsidRDefault="00CC6AF8" w:rsidP="00D359DB">
      <w:pPr>
        <w:outlineLvl w:val="0"/>
        <w:rPr>
          <w:rFonts w:cs="Times New Roman"/>
          <w:color w:val="000000"/>
          <w:highlight w:val="cyan"/>
        </w:rPr>
      </w:pPr>
    </w:p>
    <w:p w14:paraId="2043C9A5" w14:textId="77777777" w:rsidR="00CC6AF8" w:rsidRDefault="00CC6AF8" w:rsidP="00D359DB">
      <w:pPr>
        <w:outlineLvl w:val="0"/>
        <w:rPr>
          <w:rFonts w:cs="Times New Roman"/>
          <w:color w:val="000000"/>
          <w:highlight w:val="cyan"/>
        </w:rPr>
      </w:pPr>
    </w:p>
    <w:p w14:paraId="639B781C" w14:textId="77777777" w:rsidR="00CC6AF8" w:rsidRDefault="00CC6AF8" w:rsidP="00D359DB">
      <w:pPr>
        <w:outlineLvl w:val="0"/>
        <w:rPr>
          <w:rFonts w:cs="Times New Roman"/>
          <w:color w:val="000000"/>
          <w:highlight w:val="cyan"/>
        </w:rPr>
      </w:pPr>
    </w:p>
    <w:p w14:paraId="5E5BBAB6" w14:textId="77777777" w:rsidR="00CC6AF8" w:rsidRDefault="00CC6AF8" w:rsidP="00D359DB">
      <w:pPr>
        <w:outlineLvl w:val="0"/>
        <w:rPr>
          <w:rFonts w:cs="Times New Roman"/>
          <w:color w:val="000000"/>
          <w:highlight w:val="cyan"/>
        </w:rPr>
      </w:pPr>
    </w:p>
    <w:p w14:paraId="0016D195" w14:textId="77777777" w:rsidR="00CC6AF8" w:rsidRDefault="00CC6AF8" w:rsidP="00D359DB">
      <w:pPr>
        <w:outlineLvl w:val="0"/>
        <w:rPr>
          <w:rFonts w:cs="Times New Roman"/>
          <w:color w:val="000000"/>
          <w:highlight w:val="cyan"/>
        </w:rPr>
      </w:pPr>
    </w:p>
    <w:p w14:paraId="0672DF1B" w14:textId="77777777" w:rsidR="00CC6AF8" w:rsidRDefault="00CC6AF8" w:rsidP="00D359DB">
      <w:pPr>
        <w:outlineLvl w:val="0"/>
        <w:rPr>
          <w:rFonts w:cs="Times New Roman"/>
          <w:color w:val="000000"/>
          <w:highlight w:val="cyan"/>
        </w:rPr>
      </w:pPr>
    </w:p>
    <w:p w14:paraId="7FE5B518" w14:textId="77777777" w:rsidR="00CC6AF8" w:rsidRDefault="00CC6AF8" w:rsidP="00D359DB">
      <w:pPr>
        <w:outlineLvl w:val="0"/>
        <w:rPr>
          <w:rFonts w:cs="Times New Roman"/>
          <w:color w:val="000000"/>
          <w:highlight w:val="cyan"/>
        </w:rPr>
      </w:pPr>
    </w:p>
    <w:p w14:paraId="2A61609C" w14:textId="77777777" w:rsidR="00CC6AF8" w:rsidRDefault="00CC6AF8" w:rsidP="00D359DB">
      <w:pPr>
        <w:outlineLvl w:val="0"/>
        <w:rPr>
          <w:rFonts w:cs="Times New Roman"/>
          <w:color w:val="000000"/>
          <w:highlight w:val="cyan"/>
        </w:rPr>
      </w:pPr>
    </w:p>
    <w:p w14:paraId="74C410EB" w14:textId="77777777" w:rsidR="00CC6AF8" w:rsidRDefault="00CC6AF8" w:rsidP="00D359DB">
      <w:pPr>
        <w:outlineLvl w:val="0"/>
        <w:rPr>
          <w:rFonts w:cs="Times New Roman"/>
          <w:color w:val="000000"/>
          <w:highlight w:val="cyan"/>
        </w:rPr>
      </w:pPr>
    </w:p>
    <w:p w14:paraId="20C9F5D1" w14:textId="77777777" w:rsidR="00CC6AF8" w:rsidRDefault="00CC6AF8" w:rsidP="00D359DB">
      <w:pPr>
        <w:outlineLvl w:val="0"/>
        <w:rPr>
          <w:rFonts w:cs="Times New Roman"/>
          <w:color w:val="000000"/>
          <w:highlight w:val="cyan"/>
        </w:rPr>
      </w:pPr>
    </w:p>
    <w:p w14:paraId="7EE822DF" w14:textId="77777777" w:rsidR="00CC6AF8" w:rsidRDefault="00CC6AF8" w:rsidP="00D359DB">
      <w:pPr>
        <w:outlineLvl w:val="0"/>
        <w:rPr>
          <w:rFonts w:cs="Times New Roman"/>
          <w:color w:val="000000"/>
          <w:highlight w:val="cyan"/>
        </w:rPr>
      </w:pPr>
    </w:p>
    <w:p w14:paraId="2A8EBDF3" w14:textId="77777777" w:rsidR="00CC6AF8" w:rsidRDefault="00CC6AF8" w:rsidP="00D359DB">
      <w:pPr>
        <w:outlineLvl w:val="0"/>
        <w:rPr>
          <w:rFonts w:cs="Times New Roman"/>
          <w:color w:val="000000"/>
          <w:highlight w:val="cyan"/>
        </w:rPr>
      </w:pPr>
    </w:p>
    <w:p w14:paraId="4119CD59" w14:textId="77777777" w:rsidR="00CC6AF8" w:rsidRDefault="00CC6AF8" w:rsidP="00D359DB">
      <w:pPr>
        <w:outlineLvl w:val="0"/>
        <w:rPr>
          <w:rFonts w:cs="Times New Roman"/>
          <w:color w:val="000000"/>
          <w:highlight w:val="cyan"/>
        </w:rPr>
      </w:pPr>
    </w:p>
    <w:p w14:paraId="15E7A068" w14:textId="77777777" w:rsidR="00CC6AF8" w:rsidRDefault="00CC6AF8" w:rsidP="00D359DB">
      <w:pPr>
        <w:outlineLvl w:val="0"/>
        <w:rPr>
          <w:rFonts w:cs="Times New Roman"/>
          <w:color w:val="000000"/>
          <w:highlight w:val="cyan"/>
        </w:rPr>
      </w:pPr>
    </w:p>
    <w:p w14:paraId="72017DC9" w14:textId="77777777" w:rsidR="00CC6AF8" w:rsidRDefault="00CC6AF8" w:rsidP="00D359DB">
      <w:pPr>
        <w:outlineLvl w:val="0"/>
        <w:rPr>
          <w:rFonts w:cs="Times New Roman"/>
          <w:color w:val="000000"/>
          <w:highlight w:val="cyan"/>
        </w:rPr>
      </w:pPr>
    </w:p>
    <w:p w14:paraId="3E437737" w14:textId="77777777" w:rsidR="00CC6AF8" w:rsidRDefault="00CC6AF8" w:rsidP="00D359DB">
      <w:pPr>
        <w:outlineLvl w:val="0"/>
        <w:rPr>
          <w:rFonts w:cs="Times New Roman"/>
          <w:color w:val="000000"/>
          <w:highlight w:val="cyan"/>
        </w:rPr>
      </w:pPr>
    </w:p>
    <w:p w14:paraId="3D4141BD" w14:textId="77777777" w:rsidR="00CC6AF8" w:rsidRDefault="00CC6AF8" w:rsidP="00D359DB">
      <w:pPr>
        <w:outlineLvl w:val="0"/>
        <w:rPr>
          <w:rFonts w:cs="Times New Roman"/>
          <w:color w:val="000000"/>
          <w:highlight w:val="cyan"/>
        </w:rPr>
      </w:pPr>
    </w:p>
    <w:p w14:paraId="0B83B173" w14:textId="77777777" w:rsidR="00CC6AF8" w:rsidRDefault="00CC6AF8" w:rsidP="00D359DB">
      <w:pPr>
        <w:outlineLvl w:val="0"/>
        <w:rPr>
          <w:rFonts w:cs="Times New Roman"/>
          <w:color w:val="000000"/>
          <w:highlight w:val="cyan"/>
        </w:rPr>
      </w:pPr>
    </w:p>
    <w:p w14:paraId="563B4EAF" w14:textId="77777777" w:rsidR="00CC6AF8" w:rsidRDefault="00CC6AF8" w:rsidP="00D359DB">
      <w:pPr>
        <w:outlineLvl w:val="0"/>
        <w:rPr>
          <w:rFonts w:cs="Times New Roman"/>
          <w:color w:val="000000"/>
          <w:highlight w:val="cyan"/>
        </w:rPr>
      </w:pPr>
    </w:p>
    <w:p w14:paraId="3C467B79" w14:textId="77777777" w:rsidR="00CC6AF8" w:rsidRDefault="00CB1FD8" w:rsidP="00D359DB">
      <w:pPr>
        <w:outlineLvl w:val="0"/>
        <w:rPr>
          <w:rFonts w:cs="Times New Roman"/>
          <w:color w:val="000000"/>
          <w:highlight w:val="cyan"/>
        </w:rPr>
      </w:pPr>
      <w:r>
        <w:rPr>
          <w:rFonts w:cs="Times New Roman"/>
          <w:b/>
          <w:noProof/>
          <w:lang w:eastAsia="zh-CN"/>
        </w:rPr>
        <w:lastRenderedPageBreak/>
        <w:drawing>
          <wp:anchor distT="0" distB="0" distL="114300" distR="114300" simplePos="0" relativeHeight="251659264" behindDoc="0" locked="0" layoutInCell="1" allowOverlap="1" wp14:anchorId="427772E3" wp14:editId="7B7F368B">
            <wp:simplePos x="0" y="0"/>
            <wp:positionH relativeFrom="margin">
              <wp:posOffset>166370</wp:posOffset>
            </wp:positionH>
            <wp:positionV relativeFrom="margin">
              <wp:posOffset>688340</wp:posOffset>
            </wp:positionV>
            <wp:extent cx="5435600" cy="1732280"/>
            <wp:effectExtent l="0" t="0" r="0" b="0"/>
            <wp:wrapSquare wrapText="bothSides"/>
            <wp:docPr id="2" name="Picture 2" descr="Macintosh HD:Users:marenlab:Desktop:IN PROGRESS:Extended-Data-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enlab:Desktop:IN PROGRESS:Extended-Data-Figure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5600" cy="1732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FB9A02" w14:textId="77777777" w:rsidR="00CC6AF8" w:rsidRDefault="00CC6AF8" w:rsidP="00D359DB">
      <w:pPr>
        <w:outlineLvl w:val="0"/>
        <w:rPr>
          <w:rFonts w:cs="Times New Roman"/>
          <w:color w:val="000000"/>
          <w:highlight w:val="cyan"/>
        </w:rPr>
      </w:pPr>
    </w:p>
    <w:p w14:paraId="2D5042C0" w14:textId="77777777" w:rsidR="00CC6AF8" w:rsidRDefault="00CC6AF8" w:rsidP="00D359DB">
      <w:pPr>
        <w:outlineLvl w:val="0"/>
        <w:rPr>
          <w:rFonts w:cs="Times New Roman"/>
          <w:color w:val="000000"/>
          <w:highlight w:val="cyan"/>
        </w:rPr>
      </w:pPr>
    </w:p>
    <w:p w14:paraId="7B1D9BAF" w14:textId="77777777" w:rsidR="00CC6AF8" w:rsidRDefault="00CC6AF8" w:rsidP="00D359DB">
      <w:pPr>
        <w:outlineLvl w:val="0"/>
        <w:rPr>
          <w:rFonts w:cs="Times New Roman"/>
          <w:color w:val="000000"/>
          <w:highlight w:val="cyan"/>
        </w:rPr>
      </w:pPr>
    </w:p>
    <w:p w14:paraId="39EA83E8" w14:textId="77777777" w:rsidR="00D359DB" w:rsidRDefault="00D359DB" w:rsidP="00D359DB">
      <w:pPr>
        <w:jc w:val="both"/>
        <w:rPr>
          <w:rFonts w:cs="Times New Roman"/>
          <w:b/>
        </w:rPr>
      </w:pPr>
    </w:p>
    <w:p w14:paraId="74D33485" w14:textId="77777777" w:rsidR="00241832" w:rsidDel="00CB1FD8" w:rsidRDefault="00D359DB" w:rsidP="00D359DB">
      <w:pPr>
        <w:outlineLvl w:val="0"/>
        <w:rPr>
          <w:del w:id="223" w:author="Pankaj Sah" w:date="2016-06-22T08:34:00Z"/>
          <w:rFonts w:cs="Times New Roman"/>
          <w:color w:val="000000"/>
          <w:highlight w:val="cyan"/>
        </w:rPr>
      </w:pPr>
      <w:r w:rsidRPr="00E30386">
        <w:rPr>
          <w:rFonts w:cs="Times New Roman"/>
          <w:b/>
        </w:rPr>
        <w:t>Ext</w:t>
      </w:r>
    </w:p>
    <w:p w14:paraId="6592B8F7" w14:textId="77777777" w:rsidR="00241832" w:rsidDel="00CB1FD8" w:rsidRDefault="00241832" w:rsidP="00241832">
      <w:pPr>
        <w:outlineLvl w:val="0"/>
        <w:rPr>
          <w:del w:id="224" w:author="Pankaj Sah" w:date="2016-06-22T08:34:00Z"/>
          <w:rFonts w:cs="Times New Roman"/>
          <w:color w:val="000000"/>
          <w:highlight w:val="cyan"/>
        </w:rPr>
      </w:pPr>
    </w:p>
    <w:p w14:paraId="48CED63D" w14:textId="77777777" w:rsidR="00241832" w:rsidDel="00CB1FD8" w:rsidRDefault="00241832" w:rsidP="00241832">
      <w:pPr>
        <w:outlineLvl w:val="0"/>
        <w:rPr>
          <w:del w:id="225" w:author="Pankaj Sah" w:date="2016-06-22T08:34:00Z"/>
          <w:rFonts w:cs="Times New Roman"/>
          <w:color w:val="000000"/>
          <w:highlight w:val="cyan"/>
        </w:rPr>
      </w:pPr>
    </w:p>
    <w:p w14:paraId="41FDBB53" w14:textId="77777777" w:rsidR="00241832" w:rsidDel="00CB1FD8" w:rsidRDefault="00241832" w:rsidP="00241832">
      <w:pPr>
        <w:outlineLvl w:val="0"/>
        <w:rPr>
          <w:del w:id="226" w:author="Pankaj Sah" w:date="2016-06-22T08:34:00Z"/>
          <w:rFonts w:cs="Times New Roman"/>
          <w:color w:val="000000"/>
          <w:highlight w:val="cyan"/>
        </w:rPr>
      </w:pPr>
    </w:p>
    <w:p w14:paraId="3E083ED6" w14:textId="77777777" w:rsidR="00241832" w:rsidDel="00CB1FD8" w:rsidRDefault="00241832" w:rsidP="00241832">
      <w:pPr>
        <w:outlineLvl w:val="0"/>
        <w:rPr>
          <w:del w:id="227" w:author="Pankaj Sah" w:date="2016-06-22T08:34:00Z"/>
          <w:rFonts w:cs="Times New Roman"/>
          <w:color w:val="000000"/>
          <w:highlight w:val="cyan"/>
        </w:rPr>
      </w:pPr>
    </w:p>
    <w:p w14:paraId="5D5F6FDB" w14:textId="5BCA41BE" w:rsidR="00D359DB" w:rsidRDefault="00D359DB">
      <w:pPr>
        <w:outlineLvl w:val="0"/>
        <w:rPr>
          <w:rFonts w:cs="Times New Roman"/>
        </w:rPr>
        <w:pPrChange w:id="228" w:author="Pankaj Sah" w:date="2016-06-22T08:34:00Z">
          <w:pPr>
            <w:jc w:val="both"/>
          </w:pPr>
        </w:pPrChange>
      </w:pPr>
      <w:r w:rsidRPr="00E30386">
        <w:rPr>
          <w:rFonts w:cs="Times New Roman"/>
          <w:b/>
        </w:rPr>
        <w:t xml:space="preserve">ended Data Figure </w:t>
      </w:r>
      <w:del w:id="229" w:author="Pankaj Sah" w:date="2016-06-22T08:34:00Z">
        <w:r w:rsidDel="00CB1FD8">
          <w:rPr>
            <w:rFonts w:cs="Times New Roman"/>
            <w:b/>
          </w:rPr>
          <w:delText>1</w:delText>
        </w:r>
        <w:r w:rsidRPr="00E30386" w:rsidDel="00CB1FD8">
          <w:rPr>
            <w:rFonts w:cs="Times New Roman"/>
            <w:b/>
            <w:color w:val="000000" w:themeColor="text1"/>
          </w:rPr>
          <w:delText xml:space="preserve"> </w:delText>
        </w:r>
      </w:del>
      <w:ins w:id="230" w:author="Roger Marek" w:date="2016-07-07T14:13:00Z">
        <w:r w:rsidR="00571C4A">
          <w:rPr>
            <w:rFonts w:cs="Times New Roman"/>
            <w:b/>
          </w:rPr>
          <w:t>4</w:t>
        </w:r>
      </w:ins>
      <w:ins w:id="231" w:author="Pankaj Sah" w:date="2016-06-22T08:34:00Z">
        <w:del w:id="232" w:author="Roger Marek" w:date="2016-07-07T14:13:00Z">
          <w:r w:rsidR="00CB1FD8" w:rsidDel="00571C4A">
            <w:rPr>
              <w:rFonts w:cs="Times New Roman"/>
              <w:b/>
            </w:rPr>
            <w:delText>4</w:delText>
          </w:r>
        </w:del>
        <w:r w:rsidR="00CB1FD8" w:rsidRPr="00E30386">
          <w:rPr>
            <w:rFonts w:cs="Times New Roman"/>
            <w:b/>
            <w:color w:val="000000" w:themeColor="text1"/>
          </w:rPr>
          <w:t xml:space="preserve"> </w:t>
        </w:r>
      </w:ins>
      <w:r w:rsidRPr="00E30386">
        <w:rPr>
          <w:rFonts w:cs="Times New Roman"/>
          <w:b/>
        </w:rPr>
        <w:t xml:space="preserve">| </w:t>
      </w:r>
      <w:r>
        <w:rPr>
          <w:rFonts w:cs="Times New Roman"/>
          <w:b/>
        </w:rPr>
        <w:t xml:space="preserve">CNO-dependent </w:t>
      </w:r>
      <w:r w:rsidRPr="00E30386">
        <w:rPr>
          <w:rFonts w:cs="Times New Roman"/>
          <w:b/>
        </w:rPr>
        <w:t xml:space="preserve">silencing of </w:t>
      </w:r>
      <w:r w:rsidR="00BC6B71">
        <w:rPr>
          <w:rFonts w:cs="Times New Roman"/>
          <w:b/>
        </w:rPr>
        <w:t>hM4D(</w:t>
      </w:r>
      <w:proofErr w:type="spellStart"/>
      <w:r w:rsidR="00BC6B71">
        <w:rPr>
          <w:rFonts w:cs="Times New Roman"/>
          <w:b/>
        </w:rPr>
        <w:t>G</w:t>
      </w:r>
      <w:r w:rsidR="00BC6B71" w:rsidRPr="00BC6B71">
        <w:rPr>
          <w:rFonts w:cs="Times New Roman"/>
          <w:b/>
          <w:vertAlign w:val="subscript"/>
        </w:rPr>
        <w:t>i</w:t>
      </w:r>
      <w:proofErr w:type="spellEnd"/>
      <w:r w:rsidR="00BC6B71">
        <w:rPr>
          <w:rFonts w:cs="Times New Roman"/>
          <w:b/>
        </w:rPr>
        <w:t>)</w:t>
      </w:r>
      <w:r>
        <w:rPr>
          <w:rFonts w:cs="Times New Roman"/>
          <w:b/>
        </w:rPr>
        <w:t>-expressing neurons in freely moving rats</w:t>
      </w:r>
      <w:r w:rsidRPr="00E30386">
        <w:rPr>
          <w:rFonts w:cs="Times New Roman"/>
          <w:b/>
        </w:rPr>
        <w:t>.</w:t>
      </w:r>
      <w:r>
        <w:rPr>
          <w:rFonts w:cs="Times New Roman"/>
        </w:rPr>
        <w:t xml:space="preserve"> </w:t>
      </w:r>
      <w:r>
        <w:rPr>
          <w:rFonts w:cs="Times New Roman"/>
          <w:b/>
        </w:rPr>
        <w:t>a</w:t>
      </w:r>
      <w:r>
        <w:rPr>
          <w:rFonts w:cs="Times New Roman"/>
        </w:rPr>
        <w:t>, Followin</w:t>
      </w:r>
      <w:r w:rsidR="00554DBA">
        <w:rPr>
          <w:rFonts w:cs="Times New Roman"/>
        </w:rPr>
        <w:t>g five days of handling (~30 s</w:t>
      </w:r>
      <w:r>
        <w:rPr>
          <w:rFonts w:cs="Times New Roman"/>
        </w:rPr>
        <w:t>/day), anesthetized r</w:t>
      </w:r>
      <w:r w:rsidRPr="00E30386">
        <w:rPr>
          <w:rFonts w:cs="Times New Roman"/>
        </w:rPr>
        <w:t>ats</w:t>
      </w:r>
      <w:r>
        <w:rPr>
          <w:rFonts w:cs="Times New Roman"/>
        </w:rPr>
        <w:t xml:space="preserve"> (three total)</w:t>
      </w:r>
      <w:r w:rsidRPr="00E30386">
        <w:rPr>
          <w:rFonts w:cs="Times New Roman"/>
        </w:rPr>
        <w:t xml:space="preserve"> </w:t>
      </w:r>
      <w:r>
        <w:rPr>
          <w:rFonts w:cs="Times New Roman"/>
        </w:rPr>
        <w:t xml:space="preserve">received </w:t>
      </w:r>
      <w:r w:rsidRPr="00C3742E">
        <w:rPr>
          <w:rFonts w:cs="Times New Roman"/>
        </w:rPr>
        <w:t xml:space="preserve">bilateral stereotaxic infusions (2.0 </w:t>
      </w:r>
      <w:proofErr w:type="spellStart"/>
      <w:r w:rsidR="00866E75">
        <w:rPr>
          <w:rFonts w:cs="Times New Roman"/>
          <w:bCs/>
          <w:color w:val="1C1C1C"/>
        </w:rPr>
        <w:t>μl</w:t>
      </w:r>
      <w:proofErr w:type="spellEnd"/>
      <w:r w:rsidRPr="00C3742E">
        <w:rPr>
          <w:rFonts w:cs="Times New Roman"/>
          <w:bCs/>
          <w:color w:val="1C1C1C"/>
        </w:rPr>
        <w:t xml:space="preserve">/per infusion; 0.3 </w:t>
      </w:r>
      <w:proofErr w:type="spellStart"/>
      <w:r w:rsidR="00866E75">
        <w:rPr>
          <w:rFonts w:cs="Times New Roman"/>
          <w:bCs/>
          <w:color w:val="1C1C1C"/>
        </w:rPr>
        <w:t>μl</w:t>
      </w:r>
      <w:proofErr w:type="spellEnd"/>
      <w:r w:rsidRPr="00C3742E">
        <w:rPr>
          <w:rFonts w:cs="Times New Roman"/>
          <w:bCs/>
          <w:color w:val="1C1C1C"/>
        </w:rPr>
        <w:t>/min with 5 min of diffusion time) of</w:t>
      </w:r>
      <w:r>
        <w:rPr>
          <w:rFonts w:cs="Times New Roman"/>
          <w:bCs/>
          <w:color w:val="1C1C1C"/>
        </w:rPr>
        <w:t xml:space="preserve"> AAV5-</w:t>
      </w:r>
      <w:r w:rsidRPr="00201874">
        <w:rPr>
          <w:rFonts w:cs="Times New Roman"/>
        </w:rPr>
        <w:t>CamKII</w:t>
      </w:r>
      <w:r w:rsidRPr="00201874">
        <w:rPr>
          <w:rFonts w:cs="Times New Roman"/>
          <w:color w:val="1A1A1A"/>
        </w:rPr>
        <w:t>α</w:t>
      </w:r>
      <w:r w:rsidRPr="00201874">
        <w:rPr>
          <w:rFonts w:cs="Times New Roman"/>
        </w:rPr>
        <w:t>-hM4D</w:t>
      </w:r>
      <w:r w:rsidR="001245E6">
        <w:rPr>
          <w:rFonts w:cs="Times New Roman"/>
        </w:rPr>
        <w:t>(</w:t>
      </w:r>
      <w:proofErr w:type="spellStart"/>
      <w:r w:rsidR="001245E6">
        <w:rPr>
          <w:rFonts w:cs="Times New Roman"/>
        </w:rPr>
        <w:t>G</w:t>
      </w:r>
      <w:r w:rsidR="001245E6" w:rsidRPr="001245E6">
        <w:rPr>
          <w:rFonts w:cs="Times New Roman"/>
          <w:vertAlign w:val="subscript"/>
        </w:rPr>
        <w:t>i</w:t>
      </w:r>
      <w:proofErr w:type="spellEnd"/>
      <w:r w:rsidR="001245E6">
        <w:rPr>
          <w:rFonts w:cs="Times New Roman"/>
        </w:rPr>
        <w:t>)</w:t>
      </w:r>
      <w:r w:rsidRPr="00201874">
        <w:rPr>
          <w:rFonts w:cs="Times New Roman"/>
        </w:rPr>
        <w:t>-</w:t>
      </w:r>
      <w:proofErr w:type="spellStart"/>
      <w:r w:rsidRPr="00201874">
        <w:rPr>
          <w:rFonts w:cs="Times New Roman"/>
        </w:rPr>
        <w:t>mCherry</w:t>
      </w:r>
      <w:proofErr w:type="spellEnd"/>
      <w:r>
        <w:rPr>
          <w:rFonts w:cs="Times New Roman"/>
        </w:rPr>
        <w:t xml:space="preserve"> (one rat) or </w:t>
      </w:r>
      <w:r>
        <w:rPr>
          <w:rFonts w:cs="Times New Roman"/>
          <w:bCs/>
          <w:color w:val="1C1C1C"/>
        </w:rPr>
        <w:t>AAV5-</w:t>
      </w:r>
      <w:r w:rsidRPr="00201874">
        <w:rPr>
          <w:rFonts w:cs="Times New Roman"/>
        </w:rPr>
        <w:t>CamKII</w:t>
      </w:r>
      <w:r w:rsidRPr="00201874">
        <w:rPr>
          <w:rFonts w:cs="Times New Roman"/>
          <w:color w:val="1A1A1A"/>
        </w:rPr>
        <w:t>α</w:t>
      </w:r>
      <w:r w:rsidRPr="00201874">
        <w:rPr>
          <w:rFonts w:cs="Times New Roman"/>
        </w:rPr>
        <w:t>-</w:t>
      </w:r>
      <w:proofErr w:type="spellStart"/>
      <w:r w:rsidRPr="00201874">
        <w:rPr>
          <w:rFonts w:cs="Times New Roman"/>
        </w:rPr>
        <w:t>mCherry</w:t>
      </w:r>
      <w:proofErr w:type="spellEnd"/>
      <w:r>
        <w:rPr>
          <w:rFonts w:cs="Times New Roman"/>
        </w:rPr>
        <w:t xml:space="preserve"> (two rats) in IL </w:t>
      </w:r>
      <w:r w:rsidRPr="009C0DA4">
        <w:rPr>
          <w:rFonts w:cs="Times New Roman"/>
        </w:rPr>
        <w:t>(</w:t>
      </w:r>
      <w:r>
        <w:rPr>
          <w:rFonts w:cs="Times New Roman"/>
        </w:rPr>
        <w:t xml:space="preserve">+2.7 </w:t>
      </w:r>
      <w:r w:rsidRPr="00C3742E">
        <w:rPr>
          <w:rFonts w:cs="Times New Roman"/>
        </w:rPr>
        <w:t xml:space="preserve">anterior to </w:t>
      </w:r>
      <w:proofErr w:type="spellStart"/>
      <w:r w:rsidRPr="00C3742E">
        <w:rPr>
          <w:rFonts w:cs="Times New Roman"/>
        </w:rPr>
        <w:t>bregma</w:t>
      </w:r>
      <w:proofErr w:type="spellEnd"/>
      <w:r w:rsidRPr="00C3742E">
        <w:rPr>
          <w:rFonts w:cs="Times New Roman"/>
        </w:rPr>
        <w:t xml:space="preserve">, </w:t>
      </w:r>
      <w:r w:rsidRPr="00C3742E">
        <w:rPr>
          <w:rFonts w:cs="Arial"/>
          <w:color w:val="1A1A1A"/>
        </w:rPr>
        <w:t>±</w:t>
      </w:r>
      <w:r w:rsidRPr="00C3742E">
        <w:rPr>
          <w:rFonts w:cs="Times New Roman"/>
        </w:rPr>
        <w:t xml:space="preserve">0.45 to the midline, -5.1 ventral to </w:t>
      </w:r>
      <w:proofErr w:type="spellStart"/>
      <w:r w:rsidRPr="00C3742E">
        <w:rPr>
          <w:rFonts w:cs="Times New Roman"/>
        </w:rPr>
        <w:t>bregma</w:t>
      </w:r>
      <w:proofErr w:type="spellEnd"/>
      <w:r w:rsidRPr="00C3742E">
        <w:rPr>
          <w:rFonts w:cs="Times New Roman"/>
        </w:rPr>
        <w:t>; 30</w:t>
      </w:r>
      <w:r w:rsidRPr="00C3742E">
        <w:rPr>
          <w:rFonts w:cs="Arial"/>
          <w:color w:val="424242"/>
        </w:rPr>
        <w:t>°</w:t>
      </w:r>
      <w:r w:rsidRPr="00C3742E">
        <w:rPr>
          <w:rFonts w:ascii="Arial" w:hAnsi="Arial" w:cs="Arial"/>
          <w:color w:val="424242"/>
          <w:sz w:val="26"/>
          <w:szCs w:val="26"/>
        </w:rPr>
        <w:t xml:space="preserve"> </w:t>
      </w:r>
      <w:r w:rsidRPr="00C3742E">
        <w:rPr>
          <w:rFonts w:cs="Times New Roman"/>
        </w:rPr>
        <w:t>angle from the midline).</w:t>
      </w:r>
      <w:r>
        <w:rPr>
          <w:rFonts w:cs="Times New Roman"/>
        </w:rPr>
        <w:t xml:space="preserve"> Rats were then implanted with a 16-channel microelectrode array within the right hemisphere of the </w:t>
      </w:r>
      <w:proofErr w:type="spellStart"/>
      <w:r>
        <w:rPr>
          <w:rFonts w:cs="Times New Roman"/>
        </w:rPr>
        <w:t>mPFC</w:t>
      </w:r>
      <w:proofErr w:type="spellEnd"/>
      <w:r>
        <w:rPr>
          <w:rFonts w:cs="Times New Roman"/>
        </w:rPr>
        <w:t xml:space="preserve"> (8 channels in IL; 8 channels in PL) as previously described</w:t>
      </w:r>
      <w:r>
        <w:rPr>
          <w:rFonts w:cs="Times New Roman"/>
          <w:vertAlign w:val="superscript"/>
        </w:rPr>
        <w:t>$</w:t>
      </w:r>
      <w:r>
        <w:rPr>
          <w:rFonts w:cs="Times New Roman"/>
        </w:rPr>
        <w:t xml:space="preserve">. Representative image depicts DREADD-expressing cells within IL (40 </w:t>
      </w:r>
      <w:proofErr w:type="spellStart"/>
      <w:r w:rsidRPr="00E30386">
        <w:rPr>
          <w:rFonts w:cs="Times New Roman"/>
          <w:bCs/>
          <w:color w:val="1C1C1C"/>
        </w:rPr>
        <w:t>μ</w:t>
      </w:r>
      <w:r>
        <w:rPr>
          <w:rFonts w:cs="Times New Roman"/>
        </w:rPr>
        <w:t>m</w:t>
      </w:r>
      <w:proofErr w:type="spellEnd"/>
      <w:r>
        <w:rPr>
          <w:rFonts w:cs="Times New Roman"/>
        </w:rPr>
        <w:t xml:space="preserve"> coronal section; white bar inset=250 </w:t>
      </w:r>
      <w:proofErr w:type="spellStart"/>
      <w:r w:rsidRPr="00E30386">
        <w:rPr>
          <w:rFonts w:cs="Times New Roman"/>
          <w:bCs/>
          <w:color w:val="1C1C1C"/>
        </w:rPr>
        <w:t>μ</w:t>
      </w:r>
      <w:r>
        <w:rPr>
          <w:rFonts w:cs="Times New Roman"/>
        </w:rPr>
        <w:t>m</w:t>
      </w:r>
      <w:proofErr w:type="spellEnd"/>
      <w:r>
        <w:rPr>
          <w:rFonts w:cs="Times New Roman"/>
        </w:rPr>
        <w:t xml:space="preserve">). </w:t>
      </w:r>
      <w:r>
        <w:rPr>
          <w:rFonts w:cs="Times New Roman"/>
          <w:b/>
        </w:rPr>
        <w:t>b</w:t>
      </w:r>
      <w:r>
        <w:rPr>
          <w:rFonts w:cs="Times New Roman"/>
        </w:rPr>
        <w:t>, Two weeks after surgery, rats underwent three 70 min recording sessions across three consecutive days (one session/day) in a standard testing chamber (extracellular single-unit activity was recorded and analyzed as previously described</w:t>
      </w:r>
      <w:r>
        <w:rPr>
          <w:rFonts w:cs="Times New Roman"/>
          <w:vertAlign w:val="superscript"/>
        </w:rPr>
        <w:t>$</w:t>
      </w:r>
      <w:r>
        <w:rPr>
          <w:rFonts w:cs="Times New Roman"/>
        </w:rPr>
        <w:t>). Rats were injected (</w:t>
      </w:r>
      <w:proofErr w:type="spellStart"/>
      <w:r>
        <w:rPr>
          <w:rFonts w:cs="Times New Roman"/>
        </w:rPr>
        <w:t>i.p</w:t>
      </w:r>
      <w:proofErr w:type="spellEnd"/>
      <w:r>
        <w:rPr>
          <w:rFonts w:cs="Times New Roman"/>
        </w:rPr>
        <w:t xml:space="preserve">.) with CNO (1 or 3 mg/kg) or vehicle (counterbalanced) following a 10 min baseline period and remained in the chamber for 60 additional minutes. Each neuron was z-score normalized to its 10 </w:t>
      </w:r>
      <w:r w:rsidR="00554DBA">
        <w:rPr>
          <w:rFonts w:cs="Times New Roman"/>
        </w:rPr>
        <w:t>min baseline firing rate (20 s</w:t>
      </w:r>
      <w:r>
        <w:rPr>
          <w:rFonts w:cs="Times New Roman"/>
        </w:rPr>
        <w:t xml:space="preserve"> bins). No significant change in the spontaneous activity of IL neurons (</w:t>
      </w:r>
      <w:r w:rsidRPr="00C044E0">
        <w:rPr>
          <w:rFonts w:cs="Times New Roman"/>
          <w:i/>
        </w:rPr>
        <w:t>n</w:t>
      </w:r>
      <w:r>
        <w:rPr>
          <w:rFonts w:cs="Times New Roman"/>
        </w:rPr>
        <w:t xml:space="preserve">=15 for </w:t>
      </w:r>
      <w:r w:rsidR="001245E6" w:rsidRPr="00201874">
        <w:rPr>
          <w:rFonts w:cs="Times New Roman"/>
        </w:rPr>
        <w:t>hM4D</w:t>
      </w:r>
      <w:r w:rsidR="001245E6">
        <w:rPr>
          <w:rFonts w:cs="Times New Roman"/>
        </w:rPr>
        <w:t>(</w:t>
      </w:r>
      <w:proofErr w:type="spellStart"/>
      <w:r w:rsidR="001245E6">
        <w:rPr>
          <w:rFonts w:cs="Times New Roman"/>
        </w:rPr>
        <w:t>G</w:t>
      </w:r>
      <w:r w:rsidR="001245E6" w:rsidRPr="001245E6">
        <w:rPr>
          <w:rFonts w:cs="Times New Roman"/>
          <w:vertAlign w:val="subscript"/>
        </w:rPr>
        <w:t>i</w:t>
      </w:r>
      <w:proofErr w:type="spellEnd"/>
      <w:r w:rsidR="001245E6">
        <w:rPr>
          <w:rFonts w:cs="Times New Roman"/>
        </w:rPr>
        <w:t>)</w:t>
      </w:r>
      <w:r>
        <w:rPr>
          <w:rFonts w:cs="Times New Roman"/>
        </w:rPr>
        <w:t xml:space="preserve">; </w:t>
      </w:r>
      <w:r w:rsidRPr="00C044E0">
        <w:rPr>
          <w:rFonts w:cs="Times New Roman"/>
          <w:i/>
        </w:rPr>
        <w:t>n</w:t>
      </w:r>
      <w:r>
        <w:rPr>
          <w:rFonts w:cs="Times New Roman"/>
        </w:rPr>
        <w:t xml:space="preserve">=27 for </w:t>
      </w:r>
      <w:proofErr w:type="spellStart"/>
      <w:r>
        <w:rPr>
          <w:rFonts w:cs="Times New Roman"/>
        </w:rPr>
        <w:t>mCherry</w:t>
      </w:r>
      <w:proofErr w:type="spellEnd"/>
      <w:r>
        <w:rPr>
          <w:rFonts w:cs="Times New Roman"/>
        </w:rPr>
        <w:t xml:space="preserve"> control) was detected across groups when animals were injected with vehicle (left). When the </w:t>
      </w:r>
      <w:r w:rsidR="00BC6B71">
        <w:rPr>
          <w:rFonts w:cs="Times New Roman"/>
        </w:rPr>
        <w:t>hM4D(</w:t>
      </w:r>
      <w:proofErr w:type="spellStart"/>
      <w:r w:rsidR="00BC6B71">
        <w:rPr>
          <w:rFonts w:cs="Times New Roman"/>
        </w:rPr>
        <w:t>G</w:t>
      </w:r>
      <w:r w:rsidR="00BC6B71" w:rsidRPr="00BC6B71">
        <w:rPr>
          <w:rFonts w:cs="Times New Roman"/>
          <w:vertAlign w:val="subscript"/>
        </w:rPr>
        <w:t>i</w:t>
      </w:r>
      <w:proofErr w:type="spellEnd"/>
      <w:r w:rsidR="00BC6B71">
        <w:rPr>
          <w:rFonts w:cs="Times New Roman"/>
        </w:rPr>
        <w:t>)</w:t>
      </w:r>
      <w:r>
        <w:rPr>
          <w:rFonts w:cs="Times New Roman"/>
        </w:rPr>
        <w:t>-expressing animal was injected with 1 mg/kg (middle) or 3 mg/kg (right) of CNO, IL neurons (</w:t>
      </w:r>
      <w:r w:rsidRPr="00BB49E5">
        <w:rPr>
          <w:rFonts w:cs="Times New Roman"/>
          <w:i/>
        </w:rPr>
        <w:t>n</w:t>
      </w:r>
      <w:r>
        <w:rPr>
          <w:rFonts w:cs="Times New Roman"/>
        </w:rPr>
        <w:t>=18 for 1 mg/kg</w:t>
      </w:r>
      <w:r w:rsidRPr="00BB49E5">
        <w:rPr>
          <w:rFonts w:cs="Times New Roman"/>
        </w:rPr>
        <w:t>;</w:t>
      </w:r>
      <w:r>
        <w:rPr>
          <w:rFonts w:cs="Times New Roman"/>
          <w:i/>
        </w:rPr>
        <w:t xml:space="preserve"> </w:t>
      </w:r>
      <w:r w:rsidRPr="00BB49E5">
        <w:rPr>
          <w:rFonts w:cs="Times New Roman"/>
          <w:i/>
        </w:rPr>
        <w:t>n</w:t>
      </w:r>
      <w:r>
        <w:rPr>
          <w:rFonts w:cs="Times New Roman"/>
        </w:rPr>
        <w:t>=16 for 3 mg/kg) exhibited a significant reduction in spontaneous firing relative to neurons of control virus-infected animals (</w:t>
      </w:r>
      <w:r w:rsidRPr="00BB49E5">
        <w:rPr>
          <w:rFonts w:cs="Times New Roman"/>
          <w:i/>
        </w:rPr>
        <w:t>n</w:t>
      </w:r>
      <w:r>
        <w:rPr>
          <w:rFonts w:cs="Times New Roman"/>
        </w:rPr>
        <w:t>=25 for 1 mg/kg</w:t>
      </w:r>
      <w:r w:rsidRPr="00BB49E5">
        <w:rPr>
          <w:rFonts w:cs="Times New Roman"/>
        </w:rPr>
        <w:t>;</w:t>
      </w:r>
      <w:r>
        <w:rPr>
          <w:rFonts w:cs="Times New Roman"/>
          <w:i/>
        </w:rPr>
        <w:t xml:space="preserve"> </w:t>
      </w:r>
      <w:r w:rsidRPr="00BB49E5">
        <w:rPr>
          <w:rFonts w:cs="Times New Roman"/>
          <w:i/>
        </w:rPr>
        <w:t>n</w:t>
      </w:r>
      <w:r>
        <w:rPr>
          <w:rFonts w:cs="Times New Roman"/>
        </w:rPr>
        <w:t xml:space="preserve">=25 for 3 mg/kg; repeated measures ANOVA, main effects of virus: </w:t>
      </w:r>
      <w:r w:rsidRPr="00BB49E5">
        <w:rPr>
          <w:rFonts w:cs="Times New Roman"/>
          <w:i/>
        </w:rPr>
        <w:t>F</w:t>
      </w:r>
      <w:r w:rsidRPr="00BB49E5">
        <w:rPr>
          <w:rFonts w:cs="Times New Roman"/>
          <w:vertAlign w:val="subscript"/>
        </w:rPr>
        <w:t>1,40</w:t>
      </w:r>
      <w:r>
        <w:rPr>
          <w:rFonts w:cs="Times New Roman"/>
        </w:rPr>
        <w:t xml:space="preserve">=10.957, </w:t>
      </w:r>
      <w:r w:rsidRPr="00BB49E5">
        <w:rPr>
          <w:rFonts w:cs="Times New Roman"/>
          <w:i/>
        </w:rPr>
        <w:t>P</w:t>
      </w:r>
      <w:r>
        <w:rPr>
          <w:rFonts w:cs="Times New Roman"/>
        </w:rPr>
        <w:t xml:space="preserve">&lt;0.01 for 1 mg/kg, </w:t>
      </w:r>
      <w:r w:rsidRPr="00BB49E5">
        <w:rPr>
          <w:rFonts w:cs="Times New Roman"/>
          <w:i/>
        </w:rPr>
        <w:t>F</w:t>
      </w:r>
      <w:r w:rsidRPr="00BB49E5">
        <w:rPr>
          <w:rFonts w:cs="Times New Roman"/>
          <w:vertAlign w:val="subscript"/>
        </w:rPr>
        <w:t>1,</w:t>
      </w:r>
      <w:r>
        <w:rPr>
          <w:rFonts w:cs="Times New Roman"/>
          <w:vertAlign w:val="subscript"/>
        </w:rPr>
        <w:t>37</w:t>
      </w:r>
      <w:r>
        <w:rPr>
          <w:rFonts w:cs="Times New Roman"/>
        </w:rPr>
        <w:t xml:space="preserve">=24.440, </w:t>
      </w:r>
      <w:r w:rsidRPr="00BB49E5">
        <w:rPr>
          <w:rFonts w:cs="Times New Roman"/>
          <w:i/>
        </w:rPr>
        <w:t>P</w:t>
      </w:r>
      <w:r>
        <w:rPr>
          <w:rFonts w:cs="Times New Roman"/>
        </w:rPr>
        <w:t>&lt;0.001 for 3 mg/kg). **</w:t>
      </w:r>
      <w:r w:rsidRPr="00946E4B">
        <w:rPr>
          <w:rFonts w:cs="Times New Roman"/>
          <w:i/>
        </w:rPr>
        <w:t>P</w:t>
      </w:r>
      <w:r>
        <w:rPr>
          <w:rFonts w:cs="Times New Roman"/>
        </w:rPr>
        <w:t>&lt;0.01, ***</w:t>
      </w:r>
      <w:r w:rsidRPr="00946E4B">
        <w:rPr>
          <w:rFonts w:cs="Times New Roman"/>
          <w:i/>
        </w:rPr>
        <w:t>P</w:t>
      </w:r>
      <w:r>
        <w:rPr>
          <w:rFonts w:cs="Times New Roman"/>
        </w:rPr>
        <w:t>&lt;0.001.</w:t>
      </w:r>
    </w:p>
    <w:p w14:paraId="315315C7" w14:textId="77777777" w:rsidR="00D359DB" w:rsidRDefault="00D359DB" w:rsidP="00D359DB">
      <w:pPr>
        <w:jc w:val="both"/>
        <w:rPr>
          <w:rFonts w:cs="Times New Roman"/>
        </w:rPr>
      </w:pPr>
    </w:p>
    <w:p w14:paraId="5B773860" w14:textId="77777777" w:rsidR="00D359DB" w:rsidRDefault="00D359DB" w:rsidP="00D359DB">
      <w:pPr>
        <w:jc w:val="both"/>
        <w:rPr>
          <w:rFonts w:cs="Times New Roman"/>
        </w:rPr>
      </w:pPr>
      <w:commentRangeStart w:id="233"/>
      <w:r w:rsidRPr="00D634C9">
        <w:rPr>
          <w:rFonts w:cs="Times New Roman"/>
          <w:vertAlign w:val="superscript"/>
        </w:rPr>
        <w:t>$</w:t>
      </w:r>
      <w:r>
        <w:rPr>
          <w:rFonts w:cs="Times New Roman"/>
        </w:rPr>
        <w:t>Fitzgerald, P.J.</w:t>
      </w:r>
      <w:r w:rsidRPr="00D634C9">
        <w:rPr>
          <w:rFonts w:cs="Times New Roman"/>
        </w:rPr>
        <w:t xml:space="preserve"> </w:t>
      </w:r>
      <w:r w:rsidRPr="00D634C9">
        <w:rPr>
          <w:rFonts w:cs="Times New Roman"/>
          <w:i/>
        </w:rPr>
        <w:t>et al.</w:t>
      </w:r>
      <w:r w:rsidRPr="00D634C9">
        <w:rPr>
          <w:rFonts w:cs="Times New Roman"/>
        </w:rPr>
        <w:t xml:space="preserve"> </w:t>
      </w:r>
      <w:r w:rsidRPr="00D634C9">
        <w:rPr>
          <w:rFonts w:cs="Times New Roman"/>
          <w:color w:val="181818"/>
        </w:rPr>
        <w:t>Noradrenergic blockade stabilizes prefrontal activity and enables fear extinction under stress</w:t>
      </w:r>
      <w:r w:rsidRPr="00D634C9">
        <w:rPr>
          <w:rFonts w:cs="Times New Roman"/>
        </w:rPr>
        <w:t xml:space="preserve">. </w:t>
      </w:r>
      <w:r w:rsidRPr="00D634C9">
        <w:rPr>
          <w:rFonts w:cs="Times New Roman"/>
          <w:i/>
        </w:rPr>
        <w:t xml:space="preserve">PNAS </w:t>
      </w:r>
      <w:r w:rsidRPr="00D634C9">
        <w:rPr>
          <w:rFonts w:cs="Times New Roman"/>
          <w:b/>
        </w:rPr>
        <w:t>112</w:t>
      </w:r>
      <w:r>
        <w:rPr>
          <w:rFonts w:cs="Times New Roman"/>
        </w:rPr>
        <w:t>, E3729-E3737 (2015)</w:t>
      </w:r>
      <w:commentRangeEnd w:id="233"/>
      <w:r w:rsidR="00137845">
        <w:rPr>
          <w:rStyle w:val="CommentReference"/>
        </w:rPr>
        <w:commentReference w:id="233"/>
      </w:r>
    </w:p>
    <w:p w14:paraId="07BAA6DA" w14:textId="77777777" w:rsidR="00D359DB" w:rsidRPr="00D634C9" w:rsidRDefault="00D359DB" w:rsidP="00D359DB">
      <w:pPr>
        <w:jc w:val="both"/>
        <w:rPr>
          <w:rFonts w:cs="Times New Roman"/>
        </w:rPr>
      </w:pPr>
    </w:p>
    <w:p w14:paraId="1E9FA2DC" w14:textId="77777777" w:rsidR="00D359DB" w:rsidRDefault="00D359DB" w:rsidP="00D359DB">
      <w:pPr>
        <w:jc w:val="both"/>
        <w:rPr>
          <w:rFonts w:cs="Times New Roman"/>
        </w:rPr>
      </w:pPr>
    </w:p>
    <w:p w14:paraId="6D378518" w14:textId="77777777" w:rsidR="00D359DB" w:rsidRDefault="00D359DB" w:rsidP="00D359DB">
      <w:pPr>
        <w:jc w:val="both"/>
        <w:rPr>
          <w:rFonts w:cs="Times New Roman"/>
        </w:rPr>
      </w:pPr>
    </w:p>
    <w:p w14:paraId="05F9EC3F" w14:textId="77777777" w:rsidR="00D359DB" w:rsidRDefault="00D359DB" w:rsidP="00D359DB">
      <w:pPr>
        <w:jc w:val="both"/>
        <w:rPr>
          <w:rFonts w:cs="Times New Roman"/>
        </w:rPr>
      </w:pPr>
    </w:p>
    <w:p w14:paraId="5FE8F08C" w14:textId="77777777" w:rsidR="00D359DB" w:rsidRPr="00D359DB" w:rsidRDefault="00D359DB" w:rsidP="00D359DB">
      <w:pPr>
        <w:jc w:val="both"/>
        <w:rPr>
          <w:rFonts w:cs="Times New Roman"/>
        </w:rPr>
      </w:pPr>
    </w:p>
    <w:p w14:paraId="06610587" w14:textId="77777777" w:rsidR="00CC6AF8" w:rsidRDefault="00CC6AF8" w:rsidP="00D359DB">
      <w:pPr>
        <w:jc w:val="both"/>
        <w:rPr>
          <w:rFonts w:cs="Times New Roman"/>
          <w:b/>
        </w:rPr>
      </w:pPr>
    </w:p>
    <w:p w14:paraId="531DB747" w14:textId="77777777" w:rsidR="00CC6AF8" w:rsidRDefault="00CC6AF8" w:rsidP="00D359DB">
      <w:pPr>
        <w:jc w:val="both"/>
        <w:rPr>
          <w:rFonts w:cs="Times New Roman"/>
          <w:b/>
        </w:rPr>
      </w:pPr>
    </w:p>
    <w:p w14:paraId="360CF137" w14:textId="77777777" w:rsidR="00CC6AF8" w:rsidRDefault="00CC6AF8" w:rsidP="00D359DB">
      <w:pPr>
        <w:jc w:val="both"/>
        <w:rPr>
          <w:rFonts w:cs="Times New Roman"/>
          <w:b/>
        </w:rPr>
      </w:pPr>
    </w:p>
    <w:p w14:paraId="298E9D54" w14:textId="77777777" w:rsidR="00CC6AF8" w:rsidRDefault="00CC6AF8" w:rsidP="00D359DB">
      <w:pPr>
        <w:jc w:val="both"/>
        <w:rPr>
          <w:rFonts w:cs="Times New Roman"/>
          <w:b/>
        </w:rPr>
      </w:pPr>
    </w:p>
    <w:p w14:paraId="5F366AE4" w14:textId="77777777" w:rsidR="00CC6AF8" w:rsidRDefault="00CC6AF8" w:rsidP="00D359DB">
      <w:pPr>
        <w:jc w:val="both"/>
        <w:rPr>
          <w:rFonts w:cs="Times New Roman"/>
          <w:b/>
        </w:rPr>
      </w:pPr>
    </w:p>
    <w:p w14:paraId="45AFA2B1" w14:textId="00B6257A" w:rsidR="00D359DB" w:rsidRDefault="00D359DB" w:rsidP="00D359DB">
      <w:pPr>
        <w:jc w:val="both"/>
        <w:rPr>
          <w:rFonts w:cs="Times New Roman"/>
          <w:b/>
        </w:rPr>
      </w:pPr>
      <w:r w:rsidRPr="00E30386">
        <w:rPr>
          <w:rFonts w:cs="Times New Roman"/>
          <w:b/>
        </w:rPr>
        <w:t xml:space="preserve">Extended Data Figure </w:t>
      </w:r>
      <w:del w:id="234" w:author="Pankaj Sah" w:date="2016-06-22T08:34:00Z">
        <w:r w:rsidRPr="00E30386" w:rsidDel="00CB1FD8">
          <w:rPr>
            <w:rFonts w:cs="Times New Roman"/>
            <w:b/>
          </w:rPr>
          <w:delText>2</w:delText>
        </w:r>
        <w:r w:rsidRPr="00E30386" w:rsidDel="00CB1FD8">
          <w:rPr>
            <w:rFonts w:cs="Times New Roman"/>
            <w:b/>
            <w:color w:val="000000" w:themeColor="text1"/>
          </w:rPr>
          <w:delText xml:space="preserve"> </w:delText>
        </w:r>
      </w:del>
      <w:ins w:id="235" w:author="Roger Marek" w:date="2016-07-07T14:13:00Z">
        <w:r w:rsidR="00571C4A">
          <w:rPr>
            <w:rFonts w:cs="Times New Roman"/>
            <w:b/>
          </w:rPr>
          <w:t>5</w:t>
        </w:r>
      </w:ins>
      <w:ins w:id="236" w:author="Pankaj Sah" w:date="2016-06-22T08:34:00Z">
        <w:del w:id="237" w:author="Roger Marek" w:date="2016-07-07T14:13:00Z">
          <w:r w:rsidR="00CB1FD8" w:rsidDel="00571C4A">
            <w:rPr>
              <w:rFonts w:cs="Times New Roman"/>
              <w:b/>
            </w:rPr>
            <w:delText>5</w:delText>
          </w:r>
        </w:del>
        <w:r w:rsidR="00CB1FD8" w:rsidRPr="00E30386">
          <w:rPr>
            <w:rFonts w:cs="Times New Roman"/>
            <w:b/>
            <w:color w:val="000000" w:themeColor="text1"/>
          </w:rPr>
          <w:t xml:space="preserve"> </w:t>
        </w:r>
      </w:ins>
      <w:r w:rsidRPr="00E30386">
        <w:rPr>
          <w:rFonts w:cs="Times New Roman"/>
          <w:b/>
        </w:rPr>
        <w:t xml:space="preserve">| </w:t>
      </w:r>
      <w:proofErr w:type="spellStart"/>
      <w:r w:rsidRPr="00E30386">
        <w:rPr>
          <w:rFonts w:cs="Times New Roman"/>
          <w:b/>
        </w:rPr>
        <w:t>Pharmacogenetic</w:t>
      </w:r>
      <w:proofErr w:type="spellEnd"/>
      <w:r w:rsidRPr="00E30386">
        <w:rPr>
          <w:rFonts w:cs="Times New Roman"/>
          <w:b/>
        </w:rPr>
        <w:t xml:space="preserve"> silencing of </w:t>
      </w:r>
      <w:proofErr w:type="spellStart"/>
      <w:r w:rsidRPr="00E30386">
        <w:rPr>
          <w:rFonts w:cs="Times New Roman"/>
          <w:b/>
        </w:rPr>
        <w:t>vHPC</w:t>
      </w:r>
      <w:proofErr w:type="spellEnd"/>
      <w:r w:rsidRPr="00E30386">
        <w:rPr>
          <w:rFonts w:cs="Times New Roman"/>
          <w:b/>
        </w:rPr>
        <w:t xml:space="preserve"> neurons disrupts fear renewal. </w:t>
      </w:r>
      <w:r w:rsidRPr="00E810C1">
        <w:rPr>
          <w:rFonts w:cs="Times New Roman"/>
          <w:b/>
        </w:rPr>
        <w:t>a</w:t>
      </w:r>
      <w:r w:rsidRPr="00E30386">
        <w:rPr>
          <w:rFonts w:cs="Times New Roman"/>
        </w:rPr>
        <w:t xml:space="preserve">, </w:t>
      </w:r>
      <w:r>
        <w:rPr>
          <w:rFonts w:cs="Times New Roman"/>
        </w:rPr>
        <w:t>Followin</w:t>
      </w:r>
      <w:r w:rsidR="00554DBA">
        <w:rPr>
          <w:rFonts w:cs="Times New Roman"/>
        </w:rPr>
        <w:t>g five days of handling (~30 s</w:t>
      </w:r>
      <w:r>
        <w:rPr>
          <w:rFonts w:cs="Times New Roman"/>
        </w:rPr>
        <w:t>/day), anesthetized r</w:t>
      </w:r>
      <w:r w:rsidRPr="00E30386">
        <w:rPr>
          <w:rFonts w:cs="Times New Roman"/>
        </w:rPr>
        <w:t xml:space="preserve">ats </w:t>
      </w:r>
      <w:r>
        <w:rPr>
          <w:rFonts w:cs="Times New Roman"/>
        </w:rPr>
        <w:t>received two bilateral stereotaxic infusions (</w:t>
      </w:r>
      <w:r w:rsidRPr="00E30386">
        <w:rPr>
          <w:rFonts w:cs="Times New Roman"/>
        </w:rPr>
        <w:t xml:space="preserve">1.0 </w:t>
      </w:r>
      <w:proofErr w:type="spellStart"/>
      <w:r w:rsidR="00866E75">
        <w:rPr>
          <w:rFonts w:cs="Times New Roman"/>
          <w:bCs/>
          <w:color w:val="1C1C1C"/>
        </w:rPr>
        <w:t>μl</w:t>
      </w:r>
      <w:proofErr w:type="spellEnd"/>
      <w:r>
        <w:rPr>
          <w:rFonts w:cs="Times New Roman"/>
          <w:bCs/>
          <w:color w:val="1C1C1C"/>
        </w:rPr>
        <w:t xml:space="preserve">/per infusion; </w:t>
      </w:r>
      <w:r>
        <w:rPr>
          <w:rFonts w:cs="Times New Roman"/>
        </w:rPr>
        <w:t xml:space="preserve">0.25 </w:t>
      </w:r>
      <w:proofErr w:type="spellStart"/>
      <w:r w:rsidR="00866E75">
        <w:rPr>
          <w:rFonts w:cs="Times New Roman"/>
          <w:bCs/>
          <w:color w:val="1C1C1C"/>
        </w:rPr>
        <w:t>μl</w:t>
      </w:r>
      <w:proofErr w:type="spellEnd"/>
      <w:r>
        <w:rPr>
          <w:rFonts w:cs="Times New Roman"/>
          <w:bCs/>
          <w:color w:val="1C1C1C"/>
        </w:rPr>
        <w:t xml:space="preserve">/min with 8 min of diffusion time) </w:t>
      </w:r>
      <w:r w:rsidRPr="00201874">
        <w:rPr>
          <w:rFonts w:cs="Times New Roman"/>
          <w:bCs/>
          <w:color w:val="1C1C1C"/>
        </w:rPr>
        <w:t>of</w:t>
      </w:r>
      <w:r w:rsidRPr="00201874">
        <w:rPr>
          <w:rFonts w:cs="Times New Roman"/>
        </w:rPr>
        <w:t xml:space="preserve"> AAVdj8-CamKII</w:t>
      </w:r>
      <w:r w:rsidRPr="00201874">
        <w:rPr>
          <w:rFonts w:cs="Times New Roman"/>
          <w:color w:val="1A1A1A"/>
        </w:rPr>
        <w:t>α</w:t>
      </w:r>
      <w:r w:rsidRPr="00201874">
        <w:rPr>
          <w:rFonts w:cs="Times New Roman"/>
        </w:rPr>
        <w:t>-hM4D</w:t>
      </w:r>
      <w:r w:rsidR="00137845">
        <w:rPr>
          <w:rFonts w:cs="Times New Roman"/>
        </w:rPr>
        <w:t>(</w:t>
      </w:r>
      <w:proofErr w:type="spellStart"/>
      <w:r w:rsidR="00137845">
        <w:rPr>
          <w:rFonts w:cs="Times New Roman"/>
        </w:rPr>
        <w:t>G</w:t>
      </w:r>
      <w:r w:rsidRPr="00137845">
        <w:rPr>
          <w:rFonts w:cs="Times New Roman"/>
          <w:vertAlign w:val="subscript"/>
        </w:rPr>
        <w:t>i</w:t>
      </w:r>
      <w:proofErr w:type="spellEnd"/>
      <w:r w:rsidR="00137845">
        <w:rPr>
          <w:rFonts w:cs="Times New Roman"/>
        </w:rPr>
        <w:t>)</w:t>
      </w:r>
      <w:r w:rsidRPr="00201874">
        <w:rPr>
          <w:rFonts w:cs="Times New Roman"/>
        </w:rPr>
        <w:t>-</w:t>
      </w:r>
      <w:proofErr w:type="spellStart"/>
      <w:r w:rsidRPr="00201874">
        <w:rPr>
          <w:rFonts w:cs="Times New Roman"/>
        </w:rPr>
        <w:t>mCherry</w:t>
      </w:r>
      <w:proofErr w:type="spellEnd"/>
      <w:r w:rsidRPr="00201874">
        <w:rPr>
          <w:rFonts w:cs="Times New Roman"/>
        </w:rPr>
        <w:t xml:space="preserve"> or AAV8-CamKII</w:t>
      </w:r>
      <w:r w:rsidRPr="00201874">
        <w:rPr>
          <w:rFonts w:cs="Times New Roman"/>
          <w:color w:val="1A1A1A"/>
        </w:rPr>
        <w:t>α</w:t>
      </w:r>
      <w:r w:rsidRPr="00201874">
        <w:rPr>
          <w:rFonts w:cs="Times New Roman"/>
        </w:rPr>
        <w:t xml:space="preserve">-GFP in the ventral hippocampus (site one: -5.2 anterior to </w:t>
      </w:r>
      <w:proofErr w:type="spellStart"/>
      <w:r w:rsidRPr="00201874">
        <w:rPr>
          <w:rFonts w:cs="Times New Roman"/>
        </w:rPr>
        <w:t>bregma</w:t>
      </w:r>
      <w:proofErr w:type="spellEnd"/>
      <w:r w:rsidRPr="00201874">
        <w:rPr>
          <w:rFonts w:cs="Times New Roman"/>
        </w:rPr>
        <w:t xml:space="preserve">, +/-5.5 to the midline, -7.4 ventral to </w:t>
      </w:r>
      <w:proofErr w:type="spellStart"/>
      <w:r w:rsidRPr="00201874">
        <w:rPr>
          <w:rFonts w:cs="Times New Roman"/>
        </w:rPr>
        <w:t>dura</w:t>
      </w:r>
      <w:proofErr w:type="spellEnd"/>
      <w:r w:rsidRPr="00201874">
        <w:rPr>
          <w:rFonts w:cs="Times New Roman"/>
        </w:rPr>
        <w:t xml:space="preserve">; site two: -5.95 anterior to </w:t>
      </w:r>
      <w:proofErr w:type="spellStart"/>
      <w:r w:rsidRPr="00201874">
        <w:rPr>
          <w:rFonts w:cs="Times New Roman"/>
        </w:rPr>
        <w:t>bregma</w:t>
      </w:r>
      <w:proofErr w:type="spellEnd"/>
      <w:r w:rsidRPr="00201874">
        <w:rPr>
          <w:rFonts w:cs="Times New Roman"/>
        </w:rPr>
        <w:t xml:space="preserve">, +/-5.5 to the midline, -6.8 ventral to </w:t>
      </w:r>
      <w:proofErr w:type="spellStart"/>
      <w:r w:rsidRPr="00201874">
        <w:rPr>
          <w:rFonts w:cs="Times New Roman"/>
        </w:rPr>
        <w:t>dura</w:t>
      </w:r>
      <w:proofErr w:type="spellEnd"/>
      <w:r w:rsidRPr="00201874">
        <w:rPr>
          <w:rFonts w:cs="Times New Roman"/>
        </w:rPr>
        <w:t>). Representative coronal</w:t>
      </w:r>
      <w:r>
        <w:rPr>
          <w:rFonts w:cs="Times New Roman"/>
        </w:rPr>
        <w:t xml:space="preserve"> (40 </w:t>
      </w:r>
      <w:proofErr w:type="spellStart"/>
      <w:r w:rsidRPr="00E30386">
        <w:rPr>
          <w:rFonts w:cs="Times New Roman"/>
          <w:bCs/>
          <w:color w:val="1C1C1C"/>
        </w:rPr>
        <w:t>μ</w:t>
      </w:r>
      <w:r>
        <w:rPr>
          <w:rFonts w:cs="Times New Roman"/>
        </w:rPr>
        <w:t>m</w:t>
      </w:r>
      <w:proofErr w:type="spellEnd"/>
      <w:r>
        <w:rPr>
          <w:rFonts w:cs="Times New Roman"/>
        </w:rPr>
        <w:t xml:space="preserve">) sections of </w:t>
      </w:r>
      <w:r w:rsidR="00554DBA" w:rsidRPr="00201874">
        <w:rPr>
          <w:rFonts w:cs="Times New Roman"/>
        </w:rPr>
        <w:t>hM4D</w:t>
      </w:r>
      <w:r w:rsidR="00554DBA">
        <w:rPr>
          <w:rFonts w:cs="Times New Roman"/>
        </w:rPr>
        <w:t>(</w:t>
      </w:r>
      <w:proofErr w:type="spellStart"/>
      <w:r w:rsidR="00554DBA">
        <w:rPr>
          <w:rFonts w:cs="Times New Roman"/>
        </w:rPr>
        <w:t>G</w:t>
      </w:r>
      <w:r w:rsidR="00554DBA" w:rsidRPr="00137845">
        <w:rPr>
          <w:rFonts w:cs="Times New Roman"/>
          <w:vertAlign w:val="subscript"/>
        </w:rPr>
        <w:t>i</w:t>
      </w:r>
      <w:proofErr w:type="spellEnd"/>
      <w:r w:rsidR="00554DBA">
        <w:rPr>
          <w:rFonts w:cs="Times New Roman"/>
        </w:rPr>
        <w:t>)</w:t>
      </w:r>
      <w:r>
        <w:rPr>
          <w:rFonts w:cs="Times New Roman"/>
        </w:rPr>
        <w:t xml:space="preserve">- and GFP-expressing tissue are shown (white bar inset=250 </w:t>
      </w:r>
      <w:proofErr w:type="spellStart"/>
      <w:r w:rsidRPr="00E30386">
        <w:rPr>
          <w:rFonts w:cs="Times New Roman"/>
          <w:bCs/>
          <w:color w:val="1C1C1C"/>
        </w:rPr>
        <w:t>μ</w:t>
      </w:r>
      <w:r>
        <w:rPr>
          <w:rFonts w:cs="Times New Roman"/>
        </w:rPr>
        <w:t>m</w:t>
      </w:r>
      <w:proofErr w:type="spellEnd"/>
      <w:r>
        <w:rPr>
          <w:rFonts w:cs="Times New Roman"/>
        </w:rPr>
        <w:t>).</w:t>
      </w:r>
      <w:r w:rsidRPr="00E810C1">
        <w:rPr>
          <w:rFonts w:cs="Times New Roman"/>
          <w:b/>
        </w:rPr>
        <w:t xml:space="preserve"> b</w:t>
      </w:r>
      <w:r>
        <w:rPr>
          <w:rFonts w:cs="Times New Roman"/>
        </w:rPr>
        <w:t xml:space="preserve">, </w:t>
      </w:r>
      <w:proofErr w:type="gramStart"/>
      <w:r>
        <w:rPr>
          <w:rFonts w:cs="Times New Roman"/>
        </w:rPr>
        <w:t>Two</w:t>
      </w:r>
      <w:proofErr w:type="gramEnd"/>
      <w:r>
        <w:rPr>
          <w:rFonts w:cs="Times New Roman"/>
        </w:rPr>
        <w:t xml:space="preserve"> weeks after surgery, rats underwent ‘ABA’ renewal. Rats were fear condi</w:t>
      </w:r>
      <w:r w:rsidR="00554DBA">
        <w:rPr>
          <w:rFonts w:cs="Times New Roman"/>
        </w:rPr>
        <w:t>tioned to an auditory CS (10 s</w:t>
      </w:r>
      <w:r>
        <w:rPr>
          <w:rFonts w:cs="Times New Roman"/>
        </w:rPr>
        <w:t xml:space="preserve">, 2 kHz, 80 dB) in </w:t>
      </w:r>
      <w:r w:rsidR="00137845">
        <w:rPr>
          <w:rFonts w:cs="Times New Roman"/>
        </w:rPr>
        <w:t>c</w:t>
      </w:r>
      <w:r>
        <w:rPr>
          <w:rFonts w:cs="Times New Roman"/>
        </w:rPr>
        <w:t>ontext A via five tone-</w:t>
      </w:r>
      <w:proofErr w:type="spellStart"/>
      <w:r>
        <w:rPr>
          <w:rFonts w:cs="Times New Roman"/>
        </w:rPr>
        <w:t>footshock</w:t>
      </w:r>
      <w:proofErr w:type="spellEnd"/>
      <w:r>
        <w:rPr>
          <w:rFonts w:cs="Times New Roman"/>
        </w:rPr>
        <w:t xml:space="preserve"> (</w:t>
      </w:r>
      <w:r w:rsidR="00554DBA">
        <w:rPr>
          <w:rFonts w:cs="Times New Roman"/>
        </w:rPr>
        <w:t>unconditioned stimulus, US; 2 s</w:t>
      </w:r>
      <w:r>
        <w:rPr>
          <w:rFonts w:cs="Times New Roman"/>
        </w:rPr>
        <w:t xml:space="preserve">, 1 mA) pairings (separated by 1 min </w:t>
      </w:r>
      <w:proofErr w:type="spellStart"/>
      <w:r>
        <w:rPr>
          <w:rFonts w:cs="Times New Roman"/>
        </w:rPr>
        <w:t>intertrial</w:t>
      </w:r>
      <w:proofErr w:type="spellEnd"/>
      <w:r>
        <w:rPr>
          <w:rFonts w:cs="Times New Roman"/>
        </w:rPr>
        <w:t xml:space="preserve"> intervals). Conditioning data show mean freezing across 3 min of acclimation to the context (baseline, ‘BL’) and across the final minute in the chamber (‘Final’). 24 </w:t>
      </w:r>
      <w:proofErr w:type="spellStart"/>
      <w:r>
        <w:rPr>
          <w:rFonts w:cs="Times New Roman"/>
        </w:rPr>
        <w:t>hrs</w:t>
      </w:r>
      <w:proofErr w:type="spellEnd"/>
      <w:r>
        <w:rPr>
          <w:rFonts w:cs="Times New Roman"/>
        </w:rPr>
        <w:t xml:space="preserve"> after conditioning, rats underwent four days of exposure (35 min/day) to the conditioning context and extinction to the CS in </w:t>
      </w:r>
      <w:r w:rsidR="00137845">
        <w:rPr>
          <w:rFonts w:cs="Times New Roman"/>
        </w:rPr>
        <w:t>c</w:t>
      </w:r>
      <w:r>
        <w:rPr>
          <w:rFonts w:cs="Times New Roman"/>
        </w:rPr>
        <w:t>onte</w:t>
      </w:r>
      <w:r w:rsidR="00CC6AF8">
        <w:rPr>
          <w:rFonts w:cs="Times New Roman"/>
          <w:b/>
          <w:noProof/>
          <w:lang w:eastAsia="zh-CN"/>
        </w:rPr>
        <w:drawing>
          <wp:anchor distT="0" distB="0" distL="114300" distR="114300" simplePos="0" relativeHeight="251665408" behindDoc="0" locked="0" layoutInCell="1" allowOverlap="1" wp14:anchorId="5A5C68A8" wp14:editId="2627E01B">
            <wp:simplePos x="0" y="0"/>
            <wp:positionH relativeFrom="margin">
              <wp:align>center</wp:align>
            </wp:positionH>
            <wp:positionV relativeFrom="margin">
              <wp:posOffset>-457200</wp:posOffset>
            </wp:positionV>
            <wp:extent cx="5538470" cy="1943100"/>
            <wp:effectExtent l="0" t="0" r="0" b="12700"/>
            <wp:wrapSquare wrapText="bothSides"/>
            <wp:docPr id="7" name="Picture 7" descr="Macintosh HD:Users:marenlab:Desktop:IN PROGRESS:Extended-Data-Figur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enlab:Desktop:IN PROGRESS:Extended-Data-Figure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847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rPr>
        <w:t>xt B (45 CS-only pre</w:t>
      </w:r>
      <w:r w:rsidR="00554DBA">
        <w:rPr>
          <w:rFonts w:cs="Times New Roman"/>
        </w:rPr>
        <w:t>sentations/day; 3 min BL, 30 s</w:t>
      </w:r>
      <w:r>
        <w:rPr>
          <w:rFonts w:cs="Times New Roman"/>
        </w:rPr>
        <w:t xml:space="preserve"> intervals). Extinction data depict mean freezing across the first day of extinction (forty-five post-CS intervals, ‘First’) and across the final day of extinction (forty-five post-CS intervals, ‘Final’). In a counterbalanced within-subjects design across two days, </w:t>
      </w:r>
      <w:r w:rsidR="00554DBA" w:rsidRPr="00201874">
        <w:rPr>
          <w:rFonts w:cs="Times New Roman"/>
        </w:rPr>
        <w:t>hM4D</w:t>
      </w:r>
      <w:r w:rsidR="00554DBA">
        <w:rPr>
          <w:rFonts w:cs="Times New Roman"/>
        </w:rPr>
        <w:t>(</w:t>
      </w:r>
      <w:proofErr w:type="spellStart"/>
      <w:r w:rsidR="00554DBA">
        <w:rPr>
          <w:rFonts w:cs="Times New Roman"/>
        </w:rPr>
        <w:t>G</w:t>
      </w:r>
      <w:r w:rsidR="00554DBA" w:rsidRPr="00137845">
        <w:rPr>
          <w:rFonts w:cs="Times New Roman"/>
          <w:vertAlign w:val="subscript"/>
        </w:rPr>
        <w:t>i</w:t>
      </w:r>
      <w:proofErr w:type="spellEnd"/>
      <w:r w:rsidR="00554DBA">
        <w:rPr>
          <w:rFonts w:cs="Times New Roman"/>
        </w:rPr>
        <w:t>)</w:t>
      </w:r>
      <w:r>
        <w:rPr>
          <w:rFonts w:cs="Times New Roman"/>
        </w:rPr>
        <w:t>- (</w:t>
      </w:r>
      <w:r w:rsidRPr="00735894">
        <w:rPr>
          <w:rFonts w:cs="Times New Roman"/>
          <w:i/>
        </w:rPr>
        <w:t>n</w:t>
      </w:r>
      <w:r>
        <w:rPr>
          <w:rFonts w:cs="Times New Roman"/>
        </w:rPr>
        <w:t>=7) and GFP-expressing (</w:t>
      </w:r>
      <w:r w:rsidRPr="00735894">
        <w:rPr>
          <w:rFonts w:cs="Times New Roman"/>
          <w:i/>
        </w:rPr>
        <w:t>n</w:t>
      </w:r>
      <w:r>
        <w:rPr>
          <w:rFonts w:cs="Times New Roman"/>
        </w:rPr>
        <w:t xml:space="preserve">=17) rats were tested to the extinguished CS (5 trials per session) outside of the extinction context (in </w:t>
      </w:r>
      <w:r w:rsidR="00137845">
        <w:rPr>
          <w:rFonts w:cs="Times New Roman"/>
        </w:rPr>
        <w:t>c</w:t>
      </w:r>
      <w:r>
        <w:rPr>
          <w:rFonts w:cs="Times New Roman"/>
        </w:rPr>
        <w:t xml:space="preserve">ontext A) both on and off CNO. Test data show mean freezing across five 30 </w:t>
      </w:r>
      <w:r w:rsidR="00554DBA">
        <w:rPr>
          <w:rFonts w:cs="Times New Roman"/>
        </w:rPr>
        <w:t xml:space="preserve">s </w:t>
      </w:r>
      <w:r>
        <w:rPr>
          <w:rFonts w:cs="Times New Roman"/>
        </w:rPr>
        <w:t>post-CS intervals. Two-way repeated measures ANOVA revealed a significant virus x drug interaction (</w:t>
      </w:r>
      <w:r w:rsidRPr="005949DA">
        <w:rPr>
          <w:rFonts w:cs="Times New Roman"/>
          <w:i/>
        </w:rPr>
        <w:t>F</w:t>
      </w:r>
      <w:r w:rsidRPr="005949DA">
        <w:rPr>
          <w:rFonts w:cs="Times New Roman"/>
          <w:vertAlign w:val="subscript"/>
        </w:rPr>
        <w:t>1,22</w:t>
      </w:r>
      <w:r>
        <w:rPr>
          <w:rFonts w:cs="Times New Roman"/>
        </w:rPr>
        <w:t xml:space="preserve">=4.478, </w:t>
      </w:r>
      <w:r w:rsidRPr="005949DA">
        <w:rPr>
          <w:rFonts w:cs="Times New Roman"/>
          <w:i/>
        </w:rPr>
        <w:t>P</w:t>
      </w:r>
      <w:r>
        <w:rPr>
          <w:rFonts w:cs="Times New Roman"/>
        </w:rPr>
        <w:t>&lt;0.05). Split by virus, a main effect of drug trial (</w:t>
      </w:r>
      <w:r w:rsidRPr="005949DA">
        <w:rPr>
          <w:rFonts w:cs="Times New Roman"/>
          <w:i/>
        </w:rPr>
        <w:t>F</w:t>
      </w:r>
      <w:r w:rsidRPr="005949DA">
        <w:rPr>
          <w:rFonts w:cs="Times New Roman"/>
          <w:vertAlign w:val="subscript"/>
        </w:rPr>
        <w:t>1,</w:t>
      </w:r>
      <w:r>
        <w:rPr>
          <w:rFonts w:cs="Times New Roman"/>
          <w:vertAlign w:val="subscript"/>
        </w:rPr>
        <w:t>6</w:t>
      </w:r>
      <w:r>
        <w:rPr>
          <w:rFonts w:cs="Times New Roman"/>
        </w:rPr>
        <w:t xml:space="preserve">=6.002, </w:t>
      </w:r>
      <w:r w:rsidRPr="005949DA">
        <w:rPr>
          <w:rFonts w:cs="Times New Roman"/>
          <w:i/>
        </w:rPr>
        <w:t>P</w:t>
      </w:r>
      <w:r>
        <w:rPr>
          <w:rFonts w:cs="Times New Roman"/>
        </w:rPr>
        <w:t xml:space="preserve">&lt;0.05) indicated that </w:t>
      </w:r>
      <w:r w:rsidR="00137845" w:rsidRPr="00201874">
        <w:rPr>
          <w:rFonts w:cs="Times New Roman"/>
        </w:rPr>
        <w:t>hM4D</w:t>
      </w:r>
      <w:r w:rsidR="00137845">
        <w:rPr>
          <w:rFonts w:cs="Times New Roman"/>
        </w:rPr>
        <w:t>(</w:t>
      </w:r>
      <w:proofErr w:type="spellStart"/>
      <w:r w:rsidR="00137845">
        <w:rPr>
          <w:rFonts w:cs="Times New Roman"/>
        </w:rPr>
        <w:t>G</w:t>
      </w:r>
      <w:r w:rsidR="00137845" w:rsidRPr="00137845">
        <w:rPr>
          <w:rFonts w:cs="Times New Roman"/>
          <w:vertAlign w:val="subscript"/>
        </w:rPr>
        <w:t>i</w:t>
      </w:r>
      <w:proofErr w:type="spellEnd"/>
      <w:r w:rsidR="00137845">
        <w:rPr>
          <w:rFonts w:cs="Times New Roman"/>
        </w:rPr>
        <w:t>)</w:t>
      </w:r>
      <w:r>
        <w:rPr>
          <w:rFonts w:cs="Times New Roman"/>
        </w:rPr>
        <w:t xml:space="preserve">-expressing animals exhibited significantly less fear when on CNO as compared to when those same animals were treated with vehicle. Conversely, GFP-expressing animals did not significantly differ across their respective drug treatments. Post-hoc comparisons (Fisher’s protected least significant difference [PLSD]) indicated that CNO-treated </w:t>
      </w:r>
      <w:r w:rsidR="00554DBA" w:rsidRPr="00201874">
        <w:rPr>
          <w:rFonts w:cs="Times New Roman"/>
        </w:rPr>
        <w:t>hM4D</w:t>
      </w:r>
      <w:r w:rsidR="00554DBA">
        <w:rPr>
          <w:rFonts w:cs="Times New Roman"/>
        </w:rPr>
        <w:t>(</w:t>
      </w:r>
      <w:proofErr w:type="spellStart"/>
      <w:r w:rsidR="00554DBA">
        <w:rPr>
          <w:rFonts w:cs="Times New Roman"/>
        </w:rPr>
        <w:t>G</w:t>
      </w:r>
      <w:r w:rsidR="00554DBA" w:rsidRPr="00137845">
        <w:rPr>
          <w:rFonts w:cs="Times New Roman"/>
          <w:vertAlign w:val="subscript"/>
        </w:rPr>
        <w:t>i</w:t>
      </w:r>
      <w:proofErr w:type="spellEnd"/>
      <w:r w:rsidR="00554DBA">
        <w:rPr>
          <w:rFonts w:cs="Times New Roman"/>
        </w:rPr>
        <w:t>)</w:t>
      </w:r>
      <w:r>
        <w:rPr>
          <w:rFonts w:cs="Times New Roman"/>
        </w:rPr>
        <w:t xml:space="preserve"> animals exhibited significantly less freezing than vehicle- or CNO-treated GFP-expressing animals (</w:t>
      </w:r>
      <w:r w:rsidRPr="002244AF">
        <w:rPr>
          <w:rFonts w:cs="Times New Roman"/>
          <w:i/>
        </w:rPr>
        <w:t>P</w:t>
      </w:r>
      <w:r>
        <w:rPr>
          <w:rFonts w:cs="Times New Roman"/>
          <w:i/>
        </w:rPr>
        <w:t>s</w:t>
      </w:r>
      <w:r>
        <w:rPr>
          <w:rFonts w:cs="Times New Roman"/>
        </w:rPr>
        <w:t xml:space="preserve">&lt;0.5). No effect of drug order was detected. </w:t>
      </w:r>
      <w:commentRangeStart w:id="238"/>
      <w:r>
        <w:rPr>
          <w:rFonts w:cs="Times New Roman"/>
        </w:rPr>
        <w:t xml:space="preserve">Three rats were excluded from the </w:t>
      </w:r>
      <w:r w:rsidR="00BC6B71">
        <w:rPr>
          <w:rFonts w:cs="Times New Roman"/>
        </w:rPr>
        <w:t>hM4D(</w:t>
      </w:r>
      <w:proofErr w:type="spellStart"/>
      <w:r w:rsidR="00BC6B71">
        <w:rPr>
          <w:rFonts w:cs="Times New Roman"/>
        </w:rPr>
        <w:t>G</w:t>
      </w:r>
      <w:r w:rsidR="00BC6B71" w:rsidRPr="00BC6B71">
        <w:rPr>
          <w:rFonts w:cs="Times New Roman"/>
          <w:vertAlign w:val="subscript"/>
        </w:rPr>
        <w:t>i</w:t>
      </w:r>
      <w:proofErr w:type="spellEnd"/>
      <w:r w:rsidR="00BC6B71">
        <w:rPr>
          <w:rFonts w:cs="Times New Roman"/>
        </w:rPr>
        <w:t>)</w:t>
      </w:r>
      <w:r>
        <w:rPr>
          <w:rFonts w:cs="Times New Roman"/>
        </w:rPr>
        <w:t xml:space="preserve"> group for exhibiting unilateral expression; two other rats were excluded for exhibiting off-target infection in cortical regions. All </w:t>
      </w:r>
      <w:r w:rsidR="00BC6B71">
        <w:rPr>
          <w:rFonts w:cs="Times New Roman"/>
        </w:rPr>
        <w:t>hM4D(</w:t>
      </w:r>
      <w:proofErr w:type="spellStart"/>
      <w:r w:rsidR="00BC6B71">
        <w:rPr>
          <w:rFonts w:cs="Times New Roman"/>
        </w:rPr>
        <w:t>G</w:t>
      </w:r>
      <w:r w:rsidR="00BC6B71" w:rsidRPr="00BC6B71">
        <w:rPr>
          <w:rFonts w:cs="Times New Roman"/>
          <w:vertAlign w:val="subscript"/>
        </w:rPr>
        <w:t>i</w:t>
      </w:r>
      <w:proofErr w:type="spellEnd"/>
      <w:r w:rsidR="00BC6B71">
        <w:rPr>
          <w:rFonts w:cs="Times New Roman"/>
        </w:rPr>
        <w:t>)</w:t>
      </w:r>
      <w:r>
        <w:rPr>
          <w:rFonts w:cs="Times New Roman"/>
        </w:rPr>
        <w:t xml:space="preserve"> rats included in these analyses (</w:t>
      </w:r>
      <w:r w:rsidRPr="00855F88">
        <w:rPr>
          <w:rFonts w:cs="Times New Roman"/>
          <w:i/>
        </w:rPr>
        <w:t>n</w:t>
      </w:r>
      <w:r>
        <w:rPr>
          <w:rFonts w:cs="Times New Roman"/>
        </w:rPr>
        <w:t xml:space="preserve">=7) exhibited expression in ventral </w:t>
      </w:r>
      <w:proofErr w:type="spellStart"/>
      <w:r>
        <w:rPr>
          <w:rFonts w:cs="Times New Roman"/>
        </w:rPr>
        <w:t>subiculum</w:t>
      </w:r>
      <w:proofErr w:type="spellEnd"/>
      <w:r>
        <w:rPr>
          <w:rFonts w:cs="Times New Roman"/>
        </w:rPr>
        <w:t xml:space="preserve"> and ventral CA1.</w:t>
      </w:r>
      <w:commentRangeEnd w:id="238"/>
      <w:r w:rsidR="00137845">
        <w:rPr>
          <w:rStyle w:val="CommentReference"/>
        </w:rPr>
        <w:commentReference w:id="238"/>
      </w:r>
      <w:r>
        <w:rPr>
          <w:rFonts w:cs="Times New Roman"/>
        </w:rPr>
        <w:t xml:space="preserve"> No GFP rats were excluded based on </w:t>
      </w:r>
      <w:proofErr w:type="spellStart"/>
      <w:r>
        <w:rPr>
          <w:rFonts w:cs="Times New Roman"/>
        </w:rPr>
        <w:t>fluorophore</w:t>
      </w:r>
      <w:proofErr w:type="spellEnd"/>
      <w:r>
        <w:rPr>
          <w:rFonts w:cs="Times New Roman"/>
        </w:rPr>
        <w:t xml:space="preserve"> expression. *</w:t>
      </w:r>
      <w:r w:rsidRPr="005446F4">
        <w:rPr>
          <w:rFonts w:cs="Times New Roman"/>
          <w:i/>
        </w:rPr>
        <w:t>P</w:t>
      </w:r>
      <w:r>
        <w:rPr>
          <w:rFonts w:cs="Times New Roman"/>
        </w:rPr>
        <w:t>&lt;0.05.</w:t>
      </w:r>
      <w:r w:rsidR="00137845">
        <w:rPr>
          <w:rFonts w:cs="Times New Roman"/>
        </w:rPr>
        <w:t xml:space="preserve"> </w:t>
      </w:r>
      <w:r w:rsidR="00137845" w:rsidRPr="00AE022A">
        <w:rPr>
          <w:rFonts w:cs="Times New Roman"/>
          <w:color w:val="141413"/>
        </w:rPr>
        <w:t>Error bars indicate mean</w:t>
      </w:r>
      <w:r w:rsidR="00137845">
        <w:rPr>
          <w:rFonts w:cs="Times New Roman"/>
          <w:color w:val="141413"/>
        </w:rPr>
        <w:t>s</w:t>
      </w:r>
      <w:r w:rsidR="00137845" w:rsidRPr="00AE022A">
        <w:rPr>
          <w:rFonts w:cs="Times New Roman"/>
          <w:color w:val="141413"/>
        </w:rPr>
        <w:t xml:space="preserve"> ± </w:t>
      </w:r>
      <w:r w:rsidR="00137845">
        <w:rPr>
          <w:rFonts w:cs="Times New Roman"/>
          <w:color w:val="141413"/>
        </w:rPr>
        <w:t>SEM.</w:t>
      </w:r>
    </w:p>
    <w:p w14:paraId="7E012F6C" w14:textId="77777777" w:rsidR="00D359DB" w:rsidRDefault="00D359DB" w:rsidP="00D359DB">
      <w:pPr>
        <w:jc w:val="both"/>
        <w:rPr>
          <w:rFonts w:cs="Times New Roman"/>
          <w:b/>
        </w:rPr>
      </w:pPr>
    </w:p>
    <w:p w14:paraId="0E853B3F" w14:textId="77777777" w:rsidR="00D359DB" w:rsidRPr="00D359DB" w:rsidRDefault="00D359DB" w:rsidP="00D359DB">
      <w:pPr>
        <w:jc w:val="both"/>
        <w:rPr>
          <w:rFonts w:cs="Times New Roman"/>
          <w:b/>
        </w:rPr>
      </w:pPr>
    </w:p>
    <w:p w14:paraId="283EA0DA" w14:textId="77777777" w:rsidR="00D359DB" w:rsidDel="00571C4A" w:rsidRDefault="00D359DB" w:rsidP="00B525FB">
      <w:pPr>
        <w:spacing w:line="480" w:lineRule="auto"/>
        <w:rPr>
          <w:del w:id="239" w:author="Roger Marek" w:date="2016-07-07T14:13:00Z"/>
          <w:rFonts w:cs="Times New Roman"/>
        </w:rPr>
      </w:pPr>
    </w:p>
    <w:p w14:paraId="05AD912F" w14:textId="5984C153" w:rsidR="00D359DB" w:rsidDel="00571C4A" w:rsidRDefault="00D359DB">
      <w:pPr>
        <w:jc w:val="both"/>
        <w:rPr>
          <w:del w:id="240" w:author="Roger Marek" w:date="2016-07-07T14:13:00Z"/>
          <w:rFonts w:cs="Times New Roman"/>
          <w:b/>
        </w:rPr>
      </w:pPr>
      <w:del w:id="241" w:author="Roger Marek" w:date="2016-07-07T14:13:00Z">
        <w:r w:rsidDel="00571C4A">
          <w:rPr>
            <w:rFonts w:cs="Times New Roman"/>
            <w:b/>
          </w:rPr>
          <w:softHyphen/>
        </w:r>
        <w:r w:rsidDel="00571C4A">
          <w:rPr>
            <w:rFonts w:cs="Times New Roman"/>
            <w:b/>
          </w:rPr>
          <w:softHyphen/>
        </w:r>
      </w:del>
    </w:p>
    <w:p w14:paraId="6EA75E36" w14:textId="54F97B39" w:rsidR="00D359DB" w:rsidDel="00571C4A" w:rsidRDefault="00CC6AF8">
      <w:pPr>
        <w:jc w:val="both"/>
        <w:rPr>
          <w:del w:id="242" w:author="Roger Marek" w:date="2016-07-07T14:13:00Z"/>
          <w:rFonts w:cs="Times New Roman"/>
          <w:b/>
        </w:rPr>
      </w:pPr>
      <w:commentRangeStart w:id="243"/>
      <w:del w:id="244" w:author="Roger Marek" w:date="2016-07-07T14:13:00Z">
        <w:r w:rsidDel="00571C4A">
          <w:rPr>
            <w:rFonts w:cs="Times New Roman"/>
            <w:b/>
            <w:noProof/>
            <w:lang w:eastAsia="zh-CN"/>
            <w:rPrChange w:id="245">
              <w:rPr>
                <w:noProof/>
                <w:lang w:eastAsia="zh-CN"/>
              </w:rPr>
            </w:rPrChange>
          </w:rPr>
          <w:drawing>
            <wp:anchor distT="0" distB="0" distL="114300" distR="114300" simplePos="0" relativeHeight="251663360" behindDoc="0" locked="0" layoutInCell="1" allowOverlap="1" wp14:anchorId="62CD34F0" wp14:editId="59E82147">
              <wp:simplePos x="0" y="0"/>
              <wp:positionH relativeFrom="margin">
                <wp:align>center</wp:align>
              </wp:positionH>
              <wp:positionV relativeFrom="margin">
                <wp:posOffset>0</wp:posOffset>
              </wp:positionV>
              <wp:extent cx="4457700" cy="4457700"/>
              <wp:effectExtent l="0" t="0" r="12700" b="12700"/>
              <wp:wrapSquare wrapText="bothSides"/>
              <wp:docPr id="1" name="Picture 1" descr="Macintosh HD:Users:marenlab:Desktop:Extended-Data-Figure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renlab:Desktop:Extended-Data-Figure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anchor>
          </w:drawing>
        </w:r>
        <w:commentRangeEnd w:id="243"/>
        <w:r w:rsidR="00137845" w:rsidDel="00571C4A">
          <w:rPr>
            <w:rStyle w:val="CommentReference"/>
          </w:rPr>
          <w:commentReference w:id="243"/>
        </w:r>
      </w:del>
    </w:p>
    <w:p w14:paraId="25D628EB" w14:textId="77777777" w:rsidR="00D359DB" w:rsidDel="00571C4A" w:rsidRDefault="00D359DB">
      <w:pPr>
        <w:jc w:val="both"/>
        <w:rPr>
          <w:del w:id="246" w:author="Roger Marek" w:date="2016-07-07T14:13:00Z"/>
          <w:rFonts w:cs="Times New Roman"/>
          <w:b/>
        </w:rPr>
      </w:pPr>
    </w:p>
    <w:p w14:paraId="23EC770B" w14:textId="77777777" w:rsidR="00D359DB" w:rsidDel="00571C4A" w:rsidRDefault="00D359DB">
      <w:pPr>
        <w:jc w:val="both"/>
        <w:rPr>
          <w:del w:id="247" w:author="Roger Marek" w:date="2016-07-07T14:13:00Z"/>
          <w:rFonts w:cs="Times New Roman"/>
          <w:b/>
        </w:rPr>
      </w:pPr>
    </w:p>
    <w:p w14:paraId="419FB943" w14:textId="77777777" w:rsidR="00D359DB" w:rsidDel="00571C4A" w:rsidRDefault="00D359DB">
      <w:pPr>
        <w:jc w:val="both"/>
        <w:rPr>
          <w:del w:id="248" w:author="Roger Marek" w:date="2016-07-07T14:13:00Z"/>
          <w:rFonts w:cs="Times New Roman"/>
          <w:b/>
        </w:rPr>
      </w:pPr>
    </w:p>
    <w:p w14:paraId="27931822" w14:textId="77777777" w:rsidR="00D359DB" w:rsidDel="00571C4A" w:rsidRDefault="00D359DB">
      <w:pPr>
        <w:jc w:val="both"/>
        <w:rPr>
          <w:del w:id="249" w:author="Roger Marek" w:date="2016-07-07T14:13:00Z"/>
          <w:rFonts w:cs="Times New Roman"/>
          <w:b/>
        </w:rPr>
      </w:pPr>
    </w:p>
    <w:p w14:paraId="51118D31" w14:textId="77777777" w:rsidR="00D359DB" w:rsidDel="00571C4A" w:rsidRDefault="00D359DB">
      <w:pPr>
        <w:jc w:val="both"/>
        <w:rPr>
          <w:del w:id="250" w:author="Roger Marek" w:date="2016-07-07T14:13:00Z"/>
          <w:rFonts w:cs="Times New Roman"/>
          <w:b/>
        </w:rPr>
      </w:pPr>
    </w:p>
    <w:p w14:paraId="29627D86" w14:textId="77777777" w:rsidR="00D359DB" w:rsidDel="00571C4A" w:rsidRDefault="00D359DB">
      <w:pPr>
        <w:jc w:val="both"/>
        <w:rPr>
          <w:del w:id="251" w:author="Roger Marek" w:date="2016-07-07T14:13:00Z"/>
          <w:rFonts w:cs="Times New Roman"/>
          <w:b/>
        </w:rPr>
      </w:pPr>
    </w:p>
    <w:p w14:paraId="427646A9" w14:textId="77777777" w:rsidR="00D359DB" w:rsidDel="00571C4A" w:rsidRDefault="00D359DB">
      <w:pPr>
        <w:jc w:val="both"/>
        <w:rPr>
          <w:del w:id="252" w:author="Roger Marek" w:date="2016-07-07T14:13:00Z"/>
          <w:rFonts w:cs="Times New Roman"/>
          <w:b/>
        </w:rPr>
      </w:pPr>
    </w:p>
    <w:p w14:paraId="4E819816" w14:textId="77777777" w:rsidR="00D359DB" w:rsidDel="00571C4A" w:rsidRDefault="00D359DB">
      <w:pPr>
        <w:jc w:val="both"/>
        <w:rPr>
          <w:del w:id="253" w:author="Roger Marek" w:date="2016-07-07T14:13:00Z"/>
          <w:rFonts w:cs="Times New Roman"/>
          <w:b/>
        </w:rPr>
      </w:pPr>
    </w:p>
    <w:p w14:paraId="5CB463E6" w14:textId="77777777" w:rsidR="00D359DB" w:rsidDel="00571C4A" w:rsidRDefault="00D359DB">
      <w:pPr>
        <w:jc w:val="both"/>
        <w:rPr>
          <w:del w:id="254" w:author="Roger Marek" w:date="2016-07-07T14:13:00Z"/>
          <w:rFonts w:cs="Times New Roman"/>
          <w:b/>
        </w:rPr>
      </w:pPr>
    </w:p>
    <w:p w14:paraId="0F695B94" w14:textId="77777777" w:rsidR="00D359DB" w:rsidDel="00571C4A" w:rsidRDefault="00D359DB">
      <w:pPr>
        <w:jc w:val="both"/>
        <w:rPr>
          <w:del w:id="255" w:author="Roger Marek" w:date="2016-07-07T14:13:00Z"/>
          <w:rFonts w:cs="Times New Roman"/>
          <w:b/>
        </w:rPr>
      </w:pPr>
    </w:p>
    <w:p w14:paraId="57EAFB41" w14:textId="77777777" w:rsidR="00D359DB" w:rsidDel="00571C4A" w:rsidRDefault="00D359DB">
      <w:pPr>
        <w:jc w:val="both"/>
        <w:rPr>
          <w:del w:id="256" w:author="Roger Marek" w:date="2016-07-07T14:13:00Z"/>
          <w:rFonts w:cs="Times New Roman"/>
          <w:b/>
        </w:rPr>
      </w:pPr>
    </w:p>
    <w:p w14:paraId="6CB5D92F" w14:textId="77777777" w:rsidR="00D359DB" w:rsidDel="00571C4A" w:rsidRDefault="00D359DB">
      <w:pPr>
        <w:jc w:val="both"/>
        <w:rPr>
          <w:del w:id="257" w:author="Roger Marek" w:date="2016-07-07T14:13:00Z"/>
          <w:rFonts w:cs="Times New Roman"/>
          <w:b/>
        </w:rPr>
      </w:pPr>
    </w:p>
    <w:p w14:paraId="1759C17C" w14:textId="77777777" w:rsidR="00D359DB" w:rsidDel="00571C4A" w:rsidRDefault="00D359DB">
      <w:pPr>
        <w:jc w:val="both"/>
        <w:rPr>
          <w:del w:id="258" w:author="Roger Marek" w:date="2016-07-07T14:13:00Z"/>
          <w:rFonts w:cs="Times New Roman"/>
          <w:b/>
        </w:rPr>
      </w:pPr>
    </w:p>
    <w:p w14:paraId="69606A9E" w14:textId="77777777" w:rsidR="00D359DB" w:rsidDel="00571C4A" w:rsidRDefault="00D359DB">
      <w:pPr>
        <w:jc w:val="both"/>
        <w:rPr>
          <w:del w:id="259" w:author="Roger Marek" w:date="2016-07-07T14:13:00Z"/>
          <w:rFonts w:cs="Times New Roman"/>
          <w:b/>
        </w:rPr>
      </w:pPr>
    </w:p>
    <w:p w14:paraId="32E70E8F" w14:textId="77777777" w:rsidR="00D359DB" w:rsidDel="00571C4A" w:rsidRDefault="00D359DB">
      <w:pPr>
        <w:jc w:val="both"/>
        <w:rPr>
          <w:del w:id="260" w:author="Roger Marek" w:date="2016-07-07T14:13:00Z"/>
          <w:rFonts w:cs="Times New Roman"/>
          <w:b/>
        </w:rPr>
      </w:pPr>
    </w:p>
    <w:p w14:paraId="652651A6" w14:textId="77777777" w:rsidR="00D359DB" w:rsidDel="00571C4A" w:rsidRDefault="00D359DB">
      <w:pPr>
        <w:jc w:val="both"/>
        <w:rPr>
          <w:del w:id="261" w:author="Roger Marek" w:date="2016-07-07T14:13:00Z"/>
          <w:rFonts w:cs="Times New Roman"/>
          <w:b/>
        </w:rPr>
      </w:pPr>
    </w:p>
    <w:p w14:paraId="0A173502" w14:textId="77777777" w:rsidR="00D359DB" w:rsidDel="00571C4A" w:rsidRDefault="00D359DB">
      <w:pPr>
        <w:jc w:val="both"/>
        <w:rPr>
          <w:del w:id="262" w:author="Roger Marek" w:date="2016-07-07T14:13:00Z"/>
          <w:rFonts w:cs="Times New Roman"/>
          <w:b/>
        </w:rPr>
      </w:pPr>
    </w:p>
    <w:p w14:paraId="37595030" w14:textId="77777777" w:rsidR="00D359DB" w:rsidDel="00571C4A" w:rsidRDefault="00D359DB">
      <w:pPr>
        <w:jc w:val="both"/>
        <w:rPr>
          <w:del w:id="263" w:author="Roger Marek" w:date="2016-07-07T14:13:00Z"/>
          <w:rFonts w:cs="Times New Roman"/>
          <w:b/>
        </w:rPr>
      </w:pPr>
    </w:p>
    <w:p w14:paraId="78661FB2" w14:textId="77777777" w:rsidR="00D359DB" w:rsidDel="00571C4A" w:rsidRDefault="00D359DB">
      <w:pPr>
        <w:jc w:val="both"/>
        <w:rPr>
          <w:del w:id="264" w:author="Roger Marek" w:date="2016-07-07T14:13:00Z"/>
          <w:rFonts w:cs="Times New Roman"/>
          <w:b/>
        </w:rPr>
      </w:pPr>
    </w:p>
    <w:p w14:paraId="00DADCD7" w14:textId="77777777" w:rsidR="00866E75" w:rsidDel="00571C4A" w:rsidRDefault="00866E75">
      <w:pPr>
        <w:jc w:val="both"/>
        <w:rPr>
          <w:del w:id="265" w:author="Roger Marek" w:date="2016-07-07T14:13:00Z"/>
          <w:rFonts w:cs="Times New Roman"/>
          <w:b/>
        </w:rPr>
      </w:pPr>
    </w:p>
    <w:p w14:paraId="6756CA3E" w14:textId="77777777" w:rsidR="00CC6AF8" w:rsidDel="00571C4A" w:rsidRDefault="00CC6AF8">
      <w:pPr>
        <w:jc w:val="both"/>
        <w:rPr>
          <w:del w:id="266" w:author="Roger Marek" w:date="2016-07-07T14:13:00Z"/>
          <w:rFonts w:cs="Times New Roman"/>
          <w:b/>
        </w:rPr>
      </w:pPr>
    </w:p>
    <w:p w14:paraId="079997D3" w14:textId="77777777" w:rsidR="00CC6AF8" w:rsidDel="00571C4A" w:rsidRDefault="00CC6AF8">
      <w:pPr>
        <w:jc w:val="both"/>
        <w:rPr>
          <w:del w:id="267" w:author="Roger Marek" w:date="2016-07-07T14:13:00Z"/>
          <w:rFonts w:cs="Times New Roman"/>
          <w:b/>
        </w:rPr>
      </w:pPr>
    </w:p>
    <w:p w14:paraId="2A623CCA" w14:textId="77777777" w:rsidR="00CC6AF8" w:rsidDel="00571C4A" w:rsidRDefault="00CC6AF8">
      <w:pPr>
        <w:jc w:val="both"/>
        <w:rPr>
          <w:del w:id="268" w:author="Roger Marek" w:date="2016-07-07T14:13:00Z"/>
          <w:rFonts w:cs="Times New Roman"/>
          <w:b/>
        </w:rPr>
      </w:pPr>
    </w:p>
    <w:p w14:paraId="15C2E1A2" w14:textId="77777777" w:rsidR="00CC6AF8" w:rsidDel="00571C4A" w:rsidRDefault="00CC6AF8">
      <w:pPr>
        <w:jc w:val="both"/>
        <w:rPr>
          <w:del w:id="269" w:author="Roger Marek" w:date="2016-07-07T14:13:00Z"/>
          <w:rFonts w:cs="Times New Roman"/>
          <w:b/>
        </w:rPr>
      </w:pPr>
    </w:p>
    <w:p w14:paraId="7056CBEE" w14:textId="77777777" w:rsidR="00CC6AF8" w:rsidDel="00571C4A" w:rsidRDefault="00CC6AF8">
      <w:pPr>
        <w:jc w:val="both"/>
        <w:rPr>
          <w:del w:id="270" w:author="Roger Marek" w:date="2016-07-07T14:13:00Z"/>
          <w:rFonts w:cs="Times New Roman"/>
          <w:b/>
        </w:rPr>
      </w:pPr>
    </w:p>
    <w:p w14:paraId="4CDA5F9F" w14:textId="16D10348" w:rsidR="00D359DB" w:rsidDel="00571C4A" w:rsidRDefault="00D359DB">
      <w:pPr>
        <w:jc w:val="both"/>
        <w:rPr>
          <w:del w:id="271" w:author="Roger Marek" w:date="2016-07-07T14:13:00Z"/>
          <w:rFonts w:cs="Times New Roman"/>
        </w:rPr>
      </w:pPr>
      <w:del w:id="272" w:author="Roger Marek" w:date="2016-07-07T14:13:00Z">
        <w:r w:rsidRPr="00E30386" w:rsidDel="00571C4A">
          <w:rPr>
            <w:rFonts w:cs="Times New Roman"/>
            <w:b/>
          </w:rPr>
          <w:delText xml:space="preserve">Extended Data Figure </w:delText>
        </w:r>
        <w:r w:rsidDel="00571C4A">
          <w:rPr>
            <w:rFonts w:cs="Times New Roman"/>
            <w:b/>
          </w:rPr>
          <w:delText>3</w:delText>
        </w:r>
        <w:r w:rsidRPr="00E30386" w:rsidDel="00571C4A">
          <w:rPr>
            <w:rFonts w:cs="Times New Roman"/>
            <w:b/>
            <w:color w:val="000000" w:themeColor="text1"/>
          </w:rPr>
          <w:delText xml:space="preserve"> </w:delText>
        </w:r>
      </w:del>
      <w:ins w:id="273" w:author="Pankaj Sah" w:date="2016-06-22T08:35:00Z">
        <w:del w:id="274" w:author="Roger Marek" w:date="2016-07-07T14:13:00Z">
          <w:r w:rsidR="00CB1FD8" w:rsidDel="00571C4A">
            <w:rPr>
              <w:rFonts w:cs="Times New Roman"/>
              <w:b/>
            </w:rPr>
            <w:delText>6</w:delText>
          </w:r>
          <w:r w:rsidR="00CB1FD8" w:rsidRPr="00E30386" w:rsidDel="00571C4A">
            <w:rPr>
              <w:rFonts w:cs="Times New Roman"/>
              <w:b/>
              <w:color w:val="000000" w:themeColor="text1"/>
            </w:rPr>
            <w:delText xml:space="preserve"> </w:delText>
          </w:r>
        </w:del>
      </w:ins>
      <w:del w:id="275" w:author="Roger Marek" w:date="2016-07-07T14:13:00Z">
        <w:r w:rsidRPr="00E30386" w:rsidDel="00571C4A">
          <w:rPr>
            <w:rFonts w:cs="Times New Roman"/>
            <w:b/>
          </w:rPr>
          <w:delText xml:space="preserve">| </w:delText>
        </w:r>
        <w:r w:rsidRPr="00096B8F" w:rsidDel="00571C4A">
          <w:rPr>
            <w:rFonts w:eastAsia="Times New Roman" w:cs="Times New Roman"/>
            <w:b/>
          </w:rPr>
          <w:delText>Blocking the hippocampus-mediated slow feed-forward inhibition onto PCs in the IL impairs sp</w:delText>
        </w:r>
        <w:r w:rsidDel="00571C4A">
          <w:rPr>
            <w:rFonts w:eastAsia="Times New Roman" w:cs="Times New Roman"/>
            <w:b/>
          </w:rPr>
          <w:delText>atial</w:delText>
        </w:r>
        <w:r w:rsidRPr="00096B8F" w:rsidDel="00571C4A">
          <w:rPr>
            <w:rFonts w:eastAsia="Times New Roman" w:cs="Times New Roman"/>
            <w:b/>
          </w:rPr>
          <w:delText xml:space="preserve"> memory</w:delText>
        </w:r>
        <w:r w:rsidRPr="00E30386" w:rsidDel="00571C4A">
          <w:rPr>
            <w:rFonts w:cs="Times New Roman"/>
            <w:b/>
          </w:rPr>
          <w:delText>.</w:delText>
        </w:r>
        <w:r w:rsidDel="00571C4A">
          <w:rPr>
            <w:rFonts w:cs="Times New Roman"/>
          </w:rPr>
          <w:delText xml:space="preserve"> </w:delText>
        </w:r>
        <w:r w:rsidRPr="00064625" w:rsidDel="00571C4A">
          <w:rPr>
            <w:rFonts w:eastAsia="Times New Roman" w:cs="Times New Roman"/>
            <w:b/>
          </w:rPr>
          <w:delText>a</w:delText>
        </w:r>
        <w:r w:rsidDel="00571C4A">
          <w:rPr>
            <w:rFonts w:eastAsia="Times New Roman" w:cs="Times New Roman"/>
          </w:rPr>
          <w:delText>,</w:delText>
        </w:r>
        <w:r w:rsidRPr="00096B8F" w:rsidDel="00571C4A">
          <w:rPr>
            <w:rFonts w:eastAsia="Times New Roman" w:cs="Times New Roman"/>
          </w:rPr>
          <w:delText xml:space="preserve"> Illustration of the active place avoidance arena that contains a rotating arena with a 90</w:delText>
        </w:r>
        <w:r w:rsidRPr="00096B8F" w:rsidDel="00571C4A">
          <w:rPr>
            <w:rFonts w:cs="Times New Roman"/>
            <w:color w:val="000000"/>
          </w:rPr>
          <w:delText>° shock zone (red) and stationary cues that surround the platform (top left). Tracking of the animal’s movement and shock applications (red dots) allowed quantification of its behavior (bottom right).</w:delText>
        </w:r>
        <w:r w:rsidDel="00571C4A">
          <w:rPr>
            <w:rFonts w:cs="Times New Roman"/>
            <w:color w:val="000000"/>
          </w:rPr>
          <w:delText xml:space="preserve"> </w:delText>
        </w:r>
        <w:r w:rsidRPr="00096B8F" w:rsidDel="00571C4A">
          <w:rPr>
            <w:rFonts w:cs="Times New Roman"/>
            <w:color w:val="000000"/>
          </w:rPr>
          <w:delText>Following 3 days of training (Training day 1-3), analysis of the total distance travelled (</w:delText>
        </w:r>
        <w:r w:rsidRPr="00064625" w:rsidDel="00571C4A">
          <w:rPr>
            <w:rFonts w:cs="Times New Roman"/>
            <w:b/>
            <w:color w:val="000000"/>
          </w:rPr>
          <w:delText>b</w:delText>
        </w:r>
        <w:r w:rsidRPr="00096B8F" w:rsidDel="00571C4A">
          <w:rPr>
            <w:rFonts w:cs="Times New Roman"/>
            <w:color w:val="000000"/>
          </w:rPr>
          <w:delText>) revealed no drug-induced impairment in locomotion, but the number of shock that the animal received (</w:delText>
        </w:r>
        <w:r w:rsidRPr="00064625" w:rsidDel="00571C4A">
          <w:rPr>
            <w:rFonts w:cs="Times New Roman"/>
            <w:b/>
            <w:color w:val="000000"/>
          </w:rPr>
          <w:delText>d</w:delText>
        </w:r>
        <w:r w:rsidRPr="00096B8F" w:rsidDel="00571C4A">
          <w:rPr>
            <w:rFonts w:cs="Times New Roman"/>
            <w:color w:val="000000"/>
          </w:rPr>
          <w:delText>) was significantly enhances on experimental day 1 (Exp day 1) compared to the control-drug infusion on the experimental day 2 (Exp day 2)</w:delText>
        </w:r>
        <w:r w:rsidDel="00571C4A">
          <w:rPr>
            <w:rFonts w:cs="Times New Roman"/>
            <w:color w:val="000000"/>
          </w:rPr>
          <w:delText xml:space="preserve">. </w:delText>
        </w:r>
        <w:r w:rsidRPr="00064625" w:rsidDel="00571C4A">
          <w:rPr>
            <w:rFonts w:cs="Times New Roman"/>
            <w:b/>
            <w:color w:val="000000"/>
          </w:rPr>
          <w:delText>c</w:delText>
        </w:r>
        <w:r w:rsidDel="00571C4A">
          <w:rPr>
            <w:rFonts w:cs="Times New Roman"/>
            <w:color w:val="000000"/>
          </w:rPr>
          <w:delText>,</w:delText>
        </w:r>
        <w:r w:rsidRPr="00096B8F" w:rsidDel="00571C4A">
          <w:rPr>
            <w:rFonts w:cs="Times New Roman"/>
            <w:color w:val="000000"/>
          </w:rPr>
          <w:delText xml:space="preserve"> Representative example of the drug infusion site (red) in the IL. Scale bar: 1 mm. </w:delText>
        </w:r>
        <w:r w:rsidDel="00571C4A">
          <w:rPr>
            <w:rFonts w:cs="Times New Roman"/>
            <w:color w:val="000000"/>
          </w:rPr>
          <w:delText>*</w:delText>
        </w:r>
        <w:r w:rsidRPr="00064625" w:rsidDel="00571C4A">
          <w:rPr>
            <w:rFonts w:cs="Times New Roman"/>
            <w:i/>
            <w:color w:val="000000"/>
          </w:rPr>
          <w:delText>P</w:delText>
        </w:r>
        <w:r w:rsidRPr="00096B8F" w:rsidDel="00571C4A">
          <w:rPr>
            <w:rFonts w:cs="Times New Roman"/>
            <w:color w:val="000000"/>
          </w:rPr>
          <w:delText>&lt; 0.05</w:delText>
        </w:r>
      </w:del>
    </w:p>
    <w:p w14:paraId="709341D5" w14:textId="6B778E30" w:rsidR="00D359DB" w:rsidRPr="00E30386" w:rsidDel="00571C4A" w:rsidRDefault="00D359DB">
      <w:pPr>
        <w:jc w:val="both"/>
        <w:rPr>
          <w:del w:id="276" w:author="Roger Marek" w:date="2016-07-07T14:13:00Z"/>
          <w:rFonts w:cs="Times New Roman"/>
        </w:rPr>
      </w:pPr>
    </w:p>
    <w:p w14:paraId="5C5177DF" w14:textId="6496A7A5" w:rsidR="00CB1FD8" w:rsidDel="00571C4A" w:rsidRDefault="00CB1FD8">
      <w:pPr>
        <w:jc w:val="both"/>
        <w:rPr>
          <w:ins w:id="277" w:author="Pankaj Sah" w:date="2016-06-22T08:35:00Z"/>
          <w:del w:id="278" w:author="Roger Marek" w:date="2016-07-07T14:13:00Z"/>
          <w:rFonts w:cs="Times New Roman"/>
        </w:rPr>
        <w:pPrChange w:id="279" w:author="Roger Marek" w:date="2016-07-07T14:13:00Z">
          <w:pPr>
            <w:spacing w:line="480" w:lineRule="auto"/>
          </w:pPr>
        </w:pPrChange>
      </w:pPr>
    </w:p>
    <w:p w14:paraId="3C708AA4" w14:textId="02AA477A" w:rsidR="00CB1FD8" w:rsidDel="00571C4A" w:rsidRDefault="00CB1FD8">
      <w:pPr>
        <w:jc w:val="both"/>
        <w:rPr>
          <w:ins w:id="280" w:author="Pankaj Sah" w:date="2016-06-22T08:35:00Z"/>
          <w:del w:id="281" w:author="Roger Marek" w:date="2016-07-07T14:13:00Z"/>
          <w:rFonts w:cs="Times New Roman"/>
        </w:rPr>
        <w:pPrChange w:id="282" w:author="Roger Marek" w:date="2016-07-07T14:13:00Z">
          <w:pPr>
            <w:spacing w:line="480" w:lineRule="auto"/>
          </w:pPr>
        </w:pPrChange>
      </w:pPr>
    </w:p>
    <w:p w14:paraId="44838D3F" w14:textId="77777777" w:rsidR="00CB1FD8" w:rsidRDefault="00CB1FD8">
      <w:pPr>
        <w:jc w:val="both"/>
        <w:rPr>
          <w:ins w:id="283" w:author="Pankaj Sah" w:date="2016-06-22T08:35:00Z"/>
          <w:rFonts w:cs="Times New Roman"/>
        </w:rPr>
        <w:pPrChange w:id="284" w:author="Roger Marek" w:date="2016-07-07T14:13:00Z">
          <w:pPr>
            <w:spacing w:line="480" w:lineRule="auto"/>
          </w:pPr>
        </w:pPrChange>
      </w:pPr>
    </w:p>
    <w:p w14:paraId="05CE714C" w14:textId="77777777" w:rsidR="00CB1FD8" w:rsidRDefault="00CB1FD8" w:rsidP="00B525FB">
      <w:pPr>
        <w:spacing w:line="480" w:lineRule="auto"/>
        <w:rPr>
          <w:ins w:id="285" w:author="Pankaj Sah" w:date="2016-06-22T08:35:00Z"/>
          <w:rFonts w:cs="Times New Roman"/>
        </w:rPr>
      </w:pPr>
    </w:p>
    <w:p w14:paraId="5BDD280E" w14:textId="77777777" w:rsidR="00CB1FD8" w:rsidRDefault="00CB1FD8" w:rsidP="00B525FB">
      <w:pPr>
        <w:spacing w:line="480" w:lineRule="auto"/>
        <w:rPr>
          <w:ins w:id="286" w:author="Pankaj Sah" w:date="2016-06-22T08:35:00Z"/>
          <w:rFonts w:cs="Times New Roman"/>
        </w:rPr>
      </w:pPr>
    </w:p>
    <w:p w14:paraId="4E568ACF" w14:textId="77777777" w:rsidR="006609C4" w:rsidRDefault="006609C4" w:rsidP="00B525FB">
      <w:pPr>
        <w:spacing w:line="480" w:lineRule="auto"/>
        <w:rPr>
          <w:rFonts w:cs="Times New Roman"/>
        </w:rPr>
      </w:pPr>
      <w:r>
        <w:rPr>
          <w:rFonts w:cs="Times New Roman"/>
        </w:rPr>
        <w:t>References</w:t>
      </w:r>
    </w:p>
    <w:p w14:paraId="69180C5A" w14:textId="77777777" w:rsidR="006609C4" w:rsidRDefault="006609C4" w:rsidP="00B525FB">
      <w:pPr>
        <w:spacing w:line="480" w:lineRule="auto"/>
        <w:rPr>
          <w:rFonts w:cs="Times New Roman"/>
        </w:rPr>
      </w:pPr>
    </w:p>
    <w:p w14:paraId="5A9EBAC6" w14:textId="77777777" w:rsidR="0079191B" w:rsidRPr="0079191B" w:rsidRDefault="006609C4" w:rsidP="0079191B">
      <w:pPr>
        <w:pStyle w:val="EndNoteBibliography"/>
        <w:spacing w:after="0"/>
        <w:ind w:left="720" w:hanging="720"/>
        <w:rPr>
          <w:noProof/>
        </w:rPr>
      </w:pPr>
      <w:r>
        <w:fldChar w:fldCharType="begin"/>
      </w:r>
      <w:r>
        <w:instrText xml:space="preserve"> ADDIN EN.REFLIST </w:instrText>
      </w:r>
      <w:r>
        <w:fldChar w:fldCharType="separate"/>
      </w:r>
      <w:r w:rsidR="0079191B" w:rsidRPr="0079191B">
        <w:rPr>
          <w:noProof/>
        </w:rPr>
        <w:t>1</w:t>
      </w:r>
      <w:r w:rsidR="0079191B" w:rsidRPr="0079191B">
        <w:rPr>
          <w:noProof/>
        </w:rPr>
        <w:tab/>
        <w:t>Quirk, G. J.</w:t>
      </w:r>
      <w:r w:rsidR="0079191B" w:rsidRPr="0079191B">
        <w:rPr>
          <w:i/>
          <w:noProof/>
        </w:rPr>
        <w:t xml:space="preserve"> et al.</w:t>
      </w:r>
      <w:r w:rsidR="0079191B" w:rsidRPr="0079191B">
        <w:rPr>
          <w:noProof/>
        </w:rPr>
        <w:t xml:space="preserve"> Erasing fear memories with extinction training. </w:t>
      </w:r>
      <w:r w:rsidR="0079191B" w:rsidRPr="0079191B">
        <w:rPr>
          <w:i/>
          <w:noProof/>
        </w:rPr>
        <w:t xml:space="preserve">The Journal of Neuroscience </w:t>
      </w:r>
      <w:r w:rsidR="0079191B" w:rsidRPr="0079191B">
        <w:rPr>
          <w:b/>
          <w:noProof/>
        </w:rPr>
        <w:t>30</w:t>
      </w:r>
      <w:r w:rsidR="0079191B" w:rsidRPr="0079191B">
        <w:rPr>
          <w:noProof/>
        </w:rPr>
        <w:t>, 14993-14997, doi:10.1523/JNEUROSCI.4268-10.2010 (2010).</w:t>
      </w:r>
    </w:p>
    <w:p w14:paraId="16703538" w14:textId="77777777" w:rsidR="0079191B" w:rsidRPr="0079191B" w:rsidRDefault="0079191B" w:rsidP="0079191B">
      <w:pPr>
        <w:pStyle w:val="EndNoteBibliography"/>
        <w:spacing w:after="0"/>
        <w:ind w:left="720" w:hanging="720"/>
        <w:rPr>
          <w:noProof/>
        </w:rPr>
      </w:pPr>
      <w:r w:rsidRPr="0079191B">
        <w:rPr>
          <w:noProof/>
        </w:rPr>
        <w:t>2</w:t>
      </w:r>
      <w:r w:rsidRPr="0079191B">
        <w:rPr>
          <w:noProof/>
        </w:rPr>
        <w:tab/>
        <w:t xml:space="preserve">Milad, M. R. &amp; Quirk, G. J. Fear extinction as a model for translational neuroscience: ten years of progress. </w:t>
      </w:r>
      <w:r w:rsidRPr="0079191B">
        <w:rPr>
          <w:i/>
          <w:noProof/>
        </w:rPr>
        <w:t>Annu Rev Psychol</w:t>
      </w:r>
      <w:r w:rsidRPr="0079191B">
        <w:rPr>
          <w:noProof/>
        </w:rPr>
        <w:t xml:space="preserve"> </w:t>
      </w:r>
      <w:r w:rsidRPr="0079191B">
        <w:rPr>
          <w:b/>
          <w:noProof/>
        </w:rPr>
        <w:t>63</w:t>
      </w:r>
      <w:r w:rsidRPr="0079191B">
        <w:rPr>
          <w:noProof/>
        </w:rPr>
        <w:t>, 129-151, doi:10.1146/annurev.psych.121208.131631 (2012).</w:t>
      </w:r>
    </w:p>
    <w:p w14:paraId="69B65F69" w14:textId="77777777" w:rsidR="0079191B" w:rsidRPr="0079191B" w:rsidRDefault="0079191B" w:rsidP="0079191B">
      <w:pPr>
        <w:pStyle w:val="EndNoteBibliography"/>
        <w:ind w:left="720" w:hanging="720"/>
        <w:rPr>
          <w:noProof/>
        </w:rPr>
      </w:pPr>
      <w:r w:rsidRPr="0079191B">
        <w:rPr>
          <w:noProof/>
        </w:rPr>
        <w:t>3</w:t>
      </w:r>
      <w:r w:rsidRPr="0079191B">
        <w:rPr>
          <w:noProof/>
        </w:rPr>
        <w:tab/>
        <w:t>Herry, C.</w:t>
      </w:r>
      <w:r w:rsidRPr="0079191B">
        <w:rPr>
          <w:i/>
          <w:noProof/>
        </w:rPr>
        <w:t xml:space="preserve"> et al.</w:t>
      </w:r>
      <w:r w:rsidRPr="0079191B">
        <w:rPr>
          <w:noProof/>
        </w:rPr>
        <w:t xml:space="preserve"> Neuronal circuits of fear extinction. </w:t>
      </w:r>
      <w:r w:rsidRPr="0079191B">
        <w:rPr>
          <w:i/>
          <w:noProof/>
        </w:rPr>
        <w:t>Eur J Neurosci</w:t>
      </w:r>
      <w:r w:rsidRPr="0079191B">
        <w:rPr>
          <w:noProof/>
        </w:rPr>
        <w:t xml:space="preserve"> </w:t>
      </w:r>
      <w:r w:rsidRPr="0079191B">
        <w:rPr>
          <w:b/>
          <w:noProof/>
        </w:rPr>
        <w:t>31</w:t>
      </w:r>
      <w:r w:rsidRPr="0079191B">
        <w:rPr>
          <w:noProof/>
        </w:rPr>
        <w:t>, 599-612, doi:EJN7101 [pii]</w:t>
      </w:r>
    </w:p>
    <w:p w14:paraId="14773695" w14:textId="77777777" w:rsidR="0079191B" w:rsidRPr="0079191B" w:rsidRDefault="0079191B" w:rsidP="0079191B">
      <w:pPr>
        <w:pStyle w:val="EndNoteBibliography"/>
        <w:spacing w:after="0"/>
        <w:ind w:left="720" w:hanging="720"/>
        <w:rPr>
          <w:noProof/>
        </w:rPr>
      </w:pPr>
      <w:r w:rsidRPr="0079191B">
        <w:rPr>
          <w:noProof/>
        </w:rPr>
        <w:t>10.1111/j.1460-9568.2010.07101.x (2010).</w:t>
      </w:r>
    </w:p>
    <w:p w14:paraId="3C75BA23" w14:textId="77777777" w:rsidR="0079191B" w:rsidRPr="0079191B" w:rsidRDefault="0079191B" w:rsidP="0079191B">
      <w:pPr>
        <w:pStyle w:val="EndNoteBibliography"/>
        <w:spacing w:after="0"/>
        <w:ind w:left="720" w:hanging="720"/>
        <w:rPr>
          <w:noProof/>
        </w:rPr>
      </w:pPr>
      <w:r w:rsidRPr="0079191B">
        <w:rPr>
          <w:noProof/>
        </w:rPr>
        <w:t>4</w:t>
      </w:r>
      <w:r w:rsidRPr="0079191B">
        <w:rPr>
          <w:noProof/>
        </w:rPr>
        <w:tab/>
        <w:t xml:space="preserve">Ji, J. &amp; Maren, S. Hippocampal involvement in contextual modulation of fear extinction. </w:t>
      </w:r>
      <w:r w:rsidRPr="0079191B">
        <w:rPr>
          <w:i/>
          <w:noProof/>
        </w:rPr>
        <w:t>Hippocampus</w:t>
      </w:r>
      <w:r w:rsidRPr="0079191B">
        <w:rPr>
          <w:noProof/>
        </w:rPr>
        <w:t xml:space="preserve"> </w:t>
      </w:r>
      <w:r w:rsidRPr="0079191B">
        <w:rPr>
          <w:b/>
          <w:noProof/>
        </w:rPr>
        <w:t>17</w:t>
      </w:r>
      <w:r w:rsidRPr="0079191B">
        <w:rPr>
          <w:noProof/>
        </w:rPr>
        <w:t>, 749-758, doi:10.1002/hipo.20331 (2007).</w:t>
      </w:r>
    </w:p>
    <w:p w14:paraId="0B72998C" w14:textId="77777777" w:rsidR="0079191B" w:rsidRPr="0079191B" w:rsidRDefault="0079191B" w:rsidP="0079191B">
      <w:pPr>
        <w:pStyle w:val="EndNoteBibliography"/>
        <w:spacing w:after="0"/>
        <w:ind w:left="720" w:hanging="720"/>
        <w:rPr>
          <w:noProof/>
        </w:rPr>
      </w:pPr>
      <w:r w:rsidRPr="0079191B">
        <w:rPr>
          <w:noProof/>
        </w:rPr>
        <w:t>5</w:t>
      </w:r>
      <w:r w:rsidRPr="0079191B">
        <w:rPr>
          <w:noProof/>
        </w:rPr>
        <w:tab/>
        <w:t xml:space="preserve">Sotres-Bayon, F., Sierra-Mercado, D., Pardilla-Delgado, E. &amp; Quirk, G. J. Gating of fear in prelimbic cortex by hippocampal and amygdala inputs. </w:t>
      </w:r>
      <w:r w:rsidRPr="0079191B">
        <w:rPr>
          <w:i/>
          <w:noProof/>
        </w:rPr>
        <w:t>Neuron</w:t>
      </w:r>
      <w:r w:rsidRPr="0079191B">
        <w:rPr>
          <w:noProof/>
        </w:rPr>
        <w:t xml:space="preserve"> </w:t>
      </w:r>
      <w:r w:rsidRPr="0079191B">
        <w:rPr>
          <w:b/>
          <w:noProof/>
        </w:rPr>
        <w:t>76</w:t>
      </w:r>
      <w:r w:rsidRPr="0079191B">
        <w:rPr>
          <w:noProof/>
        </w:rPr>
        <w:t>, 804-812, doi:10.1016/j.neuron.2012.09.028 (2012).</w:t>
      </w:r>
    </w:p>
    <w:p w14:paraId="4679589D" w14:textId="77777777" w:rsidR="0079191B" w:rsidRPr="0079191B" w:rsidRDefault="0079191B" w:rsidP="0079191B">
      <w:pPr>
        <w:pStyle w:val="EndNoteBibliography"/>
        <w:spacing w:after="0"/>
        <w:ind w:left="720" w:hanging="720"/>
        <w:rPr>
          <w:noProof/>
        </w:rPr>
      </w:pPr>
      <w:r w:rsidRPr="0079191B">
        <w:rPr>
          <w:noProof/>
        </w:rPr>
        <w:t>6</w:t>
      </w:r>
      <w:r w:rsidRPr="0079191B">
        <w:rPr>
          <w:noProof/>
        </w:rPr>
        <w:tab/>
        <w:t xml:space="preserve">Corcoran, K. A., Desmond, T. J., Frey, K. A. &amp; Maren, S. Hippocampal inactivation disrupts the acquisition and contextual encoding of fear extinction. </w:t>
      </w:r>
      <w:r w:rsidRPr="0079191B">
        <w:rPr>
          <w:i/>
          <w:noProof/>
        </w:rPr>
        <w:t>J Neurosci</w:t>
      </w:r>
      <w:r w:rsidRPr="0079191B">
        <w:rPr>
          <w:noProof/>
        </w:rPr>
        <w:t xml:space="preserve"> </w:t>
      </w:r>
      <w:r w:rsidRPr="0079191B">
        <w:rPr>
          <w:b/>
          <w:noProof/>
        </w:rPr>
        <w:t>25</w:t>
      </w:r>
      <w:r w:rsidRPr="0079191B">
        <w:rPr>
          <w:noProof/>
        </w:rPr>
        <w:t>, 8978-8987, doi:10.1523/JNEUROSCI.2246-05.2005 (2005).</w:t>
      </w:r>
    </w:p>
    <w:p w14:paraId="38496730" w14:textId="77777777" w:rsidR="0079191B" w:rsidRPr="0079191B" w:rsidRDefault="0079191B" w:rsidP="0079191B">
      <w:pPr>
        <w:pStyle w:val="EndNoteBibliography"/>
        <w:spacing w:after="0"/>
        <w:ind w:left="720" w:hanging="720"/>
        <w:rPr>
          <w:noProof/>
        </w:rPr>
      </w:pPr>
      <w:r w:rsidRPr="0079191B">
        <w:rPr>
          <w:noProof/>
        </w:rPr>
        <w:t>7</w:t>
      </w:r>
      <w:r w:rsidRPr="0079191B">
        <w:rPr>
          <w:noProof/>
        </w:rPr>
        <w:tab/>
        <w:t xml:space="preserve">Sotres-Bayon, F. &amp; Quirk, G. J. Prefrontal control of fear: more than just extinction. </w:t>
      </w:r>
      <w:r w:rsidRPr="0079191B">
        <w:rPr>
          <w:i/>
          <w:noProof/>
        </w:rPr>
        <w:t>Curr.  Op.  Neurobiol.</w:t>
      </w:r>
      <w:r w:rsidRPr="0079191B">
        <w:rPr>
          <w:noProof/>
        </w:rPr>
        <w:t xml:space="preserve"> </w:t>
      </w:r>
      <w:r w:rsidRPr="0079191B">
        <w:rPr>
          <w:b/>
          <w:noProof/>
        </w:rPr>
        <w:t>20</w:t>
      </w:r>
      <w:r w:rsidRPr="0079191B">
        <w:rPr>
          <w:noProof/>
        </w:rPr>
        <w:t>, 231-235, doi:10.1016/j.conb.2010.02.005 (2010).</w:t>
      </w:r>
    </w:p>
    <w:p w14:paraId="73086258" w14:textId="77777777" w:rsidR="0079191B" w:rsidRPr="0079191B" w:rsidRDefault="0079191B" w:rsidP="0079191B">
      <w:pPr>
        <w:pStyle w:val="EndNoteBibliography"/>
        <w:spacing w:after="0"/>
        <w:ind w:left="720" w:hanging="720"/>
        <w:rPr>
          <w:noProof/>
        </w:rPr>
      </w:pPr>
      <w:r w:rsidRPr="0079191B">
        <w:rPr>
          <w:noProof/>
        </w:rPr>
        <w:t>8</w:t>
      </w:r>
      <w:r w:rsidRPr="0079191B">
        <w:rPr>
          <w:noProof/>
        </w:rPr>
        <w:tab/>
        <w:t xml:space="preserve">Parent, M. A., Wang, L., Su, J., Netoff, T. &amp; Yuan, L. L. Identification of the hippocampal input to medial prefrontal cortex in vitro. </w:t>
      </w:r>
      <w:r w:rsidRPr="0079191B">
        <w:rPr>
          <w:i/>
          <w:noProof/>
        </w:rPr>
        <w:t>Cereb Cortex</w:t>
      </w:r>
      <w:r w:rsidRPr="0079191B">
        <w:rPr>
          <w:noProof/>
        </w:rPr>
        <w:t xml:space="preserve"> </w:t>
      </w:r>
      <w:r w:rsidRPr="0079191B">
        <w:rPr>
          <w:b/>
          <w:noProof/>
        </w:rPr>
        <w:t>20</w:t>
      </w:r>
      <w:r w:rsidRPr="0079191B">
        <w:rPr>
          <w:noProof/>
        </w:rPr>
        <w:t>, 393-403, doi:10.1093/cercor/bhp108 (2010).</w:t>
      </w:r>
    </w:p>
    <w:p w14:paraId="23B1B5DE" w14:textId="77777777" w:rsidR="0079191B" w:rsidRPr="0079191B" w:rsidRDefault="0079191B" w:rsidP="0079191B">
      <w:pPr>
        <w:pStyle w:val="EndNoteBibliography"/>
        <w:spacing w:after="0"/>
        <w:ind w:left="720" w:hanging="720"/>
        <w:rPr>
          <w:noProof/>
        </w:rPr>
      </w:pPr>
      <w:r w:rsidRPr="0079191B">
        <w:rPr>
          <w:noProof/>
        </w:rPr>
        <w:t>9</w:t>
      </w:r>
      <w:r w:rsidRPr="0079191B">
        <w:rPr>
          <w:noProof/>
        </w:rPr>
        <w:tab/>
        <w:t xml:space="preserve">Hoover, W. B. &amp; Vertes, R. P. Anatomical analysis of afferent projections to the medial prefrontal cortex in the rat. </w:t>
      </w:r>
      <w:r w:rsidRPr="0079191B">
        <w:rPr>
          <w:i/>
          <w:noProof/>
        </w:rPr>
        <w:t>Brain structure &amp; function</w:t>
      </w:r>
      <w:r w:rsidRPr="0079191B">
        <w:rPr>
          <w:noProof/>
        </w:rPr>
        <w:t xml:space="preserve"> </w:t>
      </w:r>
      <w:r w:rsidRPr="0079191B">
        <w:rPr>
          <w:b/>
          <w:noProof/>
        </w:rPr>
        <w:t>212</w:t>
      </w:r>
      <w:r w:rsidRPr="0079191B">
        <w:rPr>
          <w:noProof/>
        </w:rPr>
        <w:t>, 149-179, doi:10.1007/s00429-007-0150-4 (2007).</w:t>
      </w:r>
    </w:p>
    <w:p w14:paraId="739ACEB3" w14:textId="77777777" w:rsidR="0079191B" w:rsidRPr="0079191B" w:rsidRDefault="0079191B" w:rsidP="0079191B">
      <w:pPr>
        <w:pStyle w:val="EndNoteBibliography"/>
        <w:spacing w:after="0"/>
        <w:ind w:left="720" w:hanging="720"/>
        <w:rPr>
          <w:noProof/>
        </w:rPr>
      </w:pPr>
      <w:r w:rsidRPr="0079191B">
        <w:rPr>
          <w:noProof/>
        </w:rPr>
        <w:t>10</w:t>
      </w:r>
      <w:r w:rsidRPr="0079191B">
        <w:rPr>
          <w:noProof/>
        </w:rPr>
        <w:tab/>
        <w:t xml:space="preserve">Milad, M. R. &amp; Quirk, G. J. Neurons in medial prefrontal cortex signal memory for fear extinction. </w:t>
      </w:r>
      <w:r w:rsidRPr="0079191B">
        <w:rPr>
          <w:i/>
          <w:noProof/>
        </w:rPr>
        <w:t>Nature</w:t>
      </w:r>
      <w:r w:rsidRPr="0079191B">
        <w:rPr>
          <w:noProof/>
        </w:rPr>
        <w:t xml:space="preserve"> </w:t>
      </w:r>
      <w:r w:rsidRPr="0079191B">
        <w:rPr>
          <w:b/>
          <w:noProof/>
        </w:rPr>
        <w:t>420</w:t>
      </w:r>
      <w:r w:rsidRPr="0079191B">
        <w:rPr>
          <w:noProof/>
        </w:rPr>
        <w:t>, 70-74, doi:10.1038/nature01138 (2002).</w:t>
      </w:r>
    </w:p>
    <w:p w14:paraId="14F8AD0E" w14:textId="77777777" w:rsidR="0079191B" w:rsidRPr="0079191B" w:rsidRDefault="0079191B" w:rsidP="0079191B">
      <w:pPr>
        <w:pStyle w:val="EndNoteBibliography"/>
        <w:spacing w:after="0"/>
        <w:ind w:left="720" w:hanging="720"/>
        <w:rPr>
          <w:noProof/>
        </w:rPr>
      </w:pPr>
      <w:r w:rsidRPr="0079191B">
        <w:rPr>
          <w:noProof/>
        </w:rPr>
        <w:t>11</w:t>
      </w:r>
      <w:r w:rsidRPr="0079191B">
        <w:rPr>
          <w:noProof/>
        </w:rPr>
        <w:tab/>
        <w:t xml:space="preserve">Laurent, V. &amp; Westbrook, R. F. Inactivation of the infralimbic but not the prelimbic cortex impairs consolidation and retrieval of fear extinction. </w:t>
      </w:r>
      <w:r w:rsidRPr="0079191B">
        <w:rPr>
          <w:i/>
          <w:noProof/>
        </w:rPr>
        <w:t>Learning &amp; memory</w:t>
      </w:r>
      <w:r w:rsidRPr="0079191B">
        <w:rPr>
          <w:noProof/>
        </w:rPr>
        <w:t xml:space="preserve"> </w:t>
      </w:r>
      <w:r w:rsidRPr="0079191B">
        <w:rPr>
          <w:b/>
          <w:noProof/>
        </w:rPr>
        <w:t>16</w:t>
      </w:r>
      <w:r w:rsidRPr="0079191B">
        <w:rPr>
          <w:noProof/>
        </w:rPr>
        <w:t>, 520-529, doi:10.1101/lm.1474609 (2009).</w:t>
      </w:r>
    </w:p>
    <w:p w14:paraId="2313A7A9" w14:textId="77777777" w:rsidR="0079191B" w:rsidRPr="0079191B" w:rsidRDefault="0079191B" w:rsidP="0079191B">
      <w:pPr>
        <w:pStyle w:val="EndNoteBibliography"/>
        <w:spacing w:after="0"/>
        <w:ind w:left="720" w:hanging="720"/>
        <w:rPr>
          <w:noProof/>
        </w:rPr>
      </w:pPr>
      <w:r w:rsidRPr="0079191B">
        <w:rPr>
          <w:noProof/>
        </w:rPr>
        <w:t>12</w:t>
      </w:r>
      <w:r w:rsidRPr="0079191B">
        <w:rPr>
          <w:noProof/>
        </w:rPr>
        <w:tab/>
        <w:t xml:space="preserve">McDonald, A. J., Mascagni, F. &amp; Guo, L. Projections of the medial and lateral prefrontal cortices to the amygdala: a Phaseolus vulgaris leucoagglutinin study in the rat. </w:t>
      </w:r>
      <w:r w:rsidRPr="0079191B">
        <w:rPr>
          <w:i/>
          <w:noProof/>
        </w:rPr>
        <w:t>Neurosci.</w:t>
      </w:r>
      <w:r w:rsidRPr="0079191B">
        <w:rPr>
          <w:noProof/>
        </w:rPr>
        <w:t xml:space="preserve"> </w:t>
      </w:r>
      <w:r w:rsidRPr="0079191B">
        <w:rPr>
          <w:b/>
          <w:noProof/>
        </w:rPr>
        <w:t>71</w:t>
      </w:r>
      <w:r w:rsidRPr="0079191B">
        <w:rPr>
          <w:noProof/>
        </w:rPr>
        <w:t>, 55-75. (1996).</w:t>
      </w:r>
    </w:p>
    <w:p w14:paraId="4413D35D" w14:textId="77777777" w:rsidR="0079191B" w:rsidRPr="0079191B" w:rsidRDefault="0079191B" w:rsidP="0079191B">
      <w:pPr>
        <w:pStyle w:val="EndNoteBibliography"/>
        <w:ind w:left="720" w:hanging="720"/>
        <w:rPr>
          <w:noProof/>
        </w:rPr>
      </w:pPr>
      <w:r w:rsidRPr="0079191B">
        <w:rPr>
          <w:noProof/>
        </w:rPr>
        <w:t>13</w:t>
      </w:r>
      <w:r w:rsidRPr="0079191B">
        <w:rPr>
          <w:noProof/>
        </w:rPr>
        <w:tab/>
        <w:t>Ascoli, G. A.</w:t>
      </w:r>
      <w:r w:rsidRPr="0079191B">
        <w:rPr>
          <w:i/>
          <w:noProof/>
        </w:rPr>
        <w:t xml:space="preserve"> et al.</w:t>
      </w:r>
      <w:r w:rsidRPr="0079191B">
        <w:rPr>
          <w:noProof/>
        </w:rPr>
        <w:t xml:space="preserve"> Petilla terminology: nomenclature of features of GABAergic interneurons of the cerebral cortex. </w:t>
      </w:r>
      <w:r w:rsidRPr="0079191B">
        <w:rPr>
          <w:i/>
          <w:noProof/>
        </w:rPr>
        <w:t>Nat Rev Neurosci</w:t>
      </w:r>
      <w:r w:rsidRPr="0079191B">
        <w:rPr>
          <w:noProof/>
        </w:rPr>
        <w:t xml:space="preserve"> </w:t>
      </w:r>
      <w:r w:rsidRPr="0079191B">
        <w:rPr>
          <w:b/>
          <w:noProof/>
        </w:rPr>
        <w:t>9</w:t>
      </w:r>
      <w:r w:rsidRPr="0079191B">
        <w:rPr>
          <w:noProof/>
        </w:rPr>
        <w:t>, 557-568, doi:nrn2402 [pii]</w:t>
      </w:r>
    </w:p>
    <w:p w14:paraId="47A06FE0" w14:textId="77777777" w:rsidR="0079191B" w:rsidRPr="0079191B" w:rsidRDefault="0079191B" w:rsidP="0079191B">
      <w:pPr>
        <w:pStyle w:val="EndNoteBibliography"/>
        <w:spacing w:after="0"/>
        <w:ind w:left="720" w:hanging="720"/>
        <w:rPr>
          <w:noProof/>
        </w:rPr>
      </w:pPr>
      <w:r w:rsidRPr="0079191B">
        <w:rPr>
          <w:noProof/>
        </w:rPr>
        <w:t>10.1038/nrn2402 (2008).</w:t>
      </w:r>
    </w:p>
    <w:p w14:paraId="70F0BD16" w14:textId="77777777" w:rsidR="0079191B" w:rsidRPr="0079191B" w:rsidRDefault="0079191B" w:rsidP="0079191B">
      <w:pPr>
        <w:pStyle w:val="EndNoteBibliography"/>
        <w:spacing w:after="0"/>
        <w:ind w:left="720" w:hanging="720"/>
        <w:rPr>
          <w:noProof/>
        </w:rPr>
      </w:pPr>
      <w:r w:rsidRPr="0079191B">
        <w:rPr>
          <w:noProof/>
        </w:rPr>
        <w:t>14</w:t>
      </w:r>
      <w:r w:rsidRPr="0079191B">
        <w:rPr>
          <w:noProof/>
        </w:rPr>
        <w:tab/>
        <w:t xml:space="preserve">Tamas, G., Lorincz, A., Simon, A. &amp; Szabadics, J. Identified sources and targets of slow inhibition in the neocortex. </w:t>
      </w:r>
      <w:r w:rsidRPr="0079191B">
        <w:rPr>
          <w:i/>
          <w:noProof/>
        </w:rPr>
        <w:t>Science</w:t>
      </w:r>
      <w:r w:rsidRPr="0079191B">
        <w:rPr>
          <w:noProof/>
        </w:rPr>
        <w:t xml:space="preserve"> </w:t>
      </w:r>
      <w:r w:rsidRPr="0079191B">
        <w:rPr>
          <w:b/>
          <w:noProof/>
        </w:rPr>
        <w:t>299</w:t>
      </w:r>
      <w:r w:rsidRPr="0079191B">
        <w:rPr>
          <w:noProof/>
        </w:rPr>
        <w:t>, 1902-1905, doi:10.1126/science.1082053 (2003).</w:t>
      </w:r>
    </w:p>
    <w:p w14:paraId="5E92F797" w14:textId="77777777" w:rsidR="0079191B" w:rsidRPr="0079191B" w:rsidRDefault="0079191B" w:rsidP="0079191B">
      <w:pPr>
        <w:pStyle w:val="EndNoteBibliography"/>
        <w:spacing w:after="0"/>
        <w:ind w:left="720" w:hanging="720"/>
        <w:rPr>
          <w:noProof/>
        </w:rPr>
      </w:pPr>
      <w:r w:rsidRPr="0079191B">
        <w:rPr>
          <w:noProof/>
        </w:rPr>
        <w:lastRenderedPageBreak/>
        <w:t>15</w:t>
      </w:r>
      <w:r w:rsidRPr="0079191B">
        <w:rPr>
          <w:noProof/>
        </w:rPr>
        <w:tab/>
        <w:t xml:space="preserve">Wozny, C. &amp; Williams, S. R. Specificity of synaptic connectivity between layer 1 inhibitory interneurons and layer 2/3 pyramidal neurons in the rat neocortex. </w:t>
      </w:r>
      <w:r w:rsidRPr="0079191B">
        <w:rPr>
          <w:i/>
          <w:noProof/>
        </w:rPr>
        <w:t>Cereb Cortex</w:t>
      </w:r>
      <w:r w:rsidRPr="0079191B">
        <w:rPr>
          <w:noProof/>
        </w:rPr>
        <w:t xml:space="preserve"> </w:t>
      </w:r>
      <w:r w:rsidRPr="0079191B">
        <w:rPr>
          <w:b/>
          <w:noProof/>
        </w:rPr>
        <w:t>21</w:t>
      </w:r>
      <w:r w:rsidRPr="0079191B">
        <w:rPr>
          <w:noProof/>
        </w:rPr>
        <w:t>, 1818-1826, doi:10.1093/cercor/bhq257 (2011).</w:t>
      </w:r>
    </w:p>
    <w:p w14:paraId="47314CC6" w14:textId="77777777" w:rsidR="0079191B" w:rsidRPr="0079191B" w:rsidRDefault="0079191B" w:rsidP="0079191B">
      <w:pPr>
        <w:pStyle w:val="EndNoteBibliography"/>
        <w:spacing w:after="0"/>
        <w:ind w:left="720" w:hanging="720"/>
        <w:rPr>
          <w:noProof/>
        </w:rPr>
      </w:pPr>
      <w:r w:rsidRPr="0079191B">
        <w:rPr>
          <w:noProof/>
        </w:rPr>
        <w:t>16</w:t>
      </w:r>
      <w:r w:rsidRPr="0079191B">
        <w:rPr>
          <w:noProof/>
        </w:rPr>
        <w:tab/>
        <w:t xml:space="preserve">Tierney, P. L., Degenetais, E., Thierry, A. M., Glowinski, J. &amp; Gioanni, Y. Influence of the hippocampus on interneurons of the rat prefrontal cortex. </w:t>
      </w:r>
      <w:r w:rsidRPr="0079191B">
        <w:rPr>
          <w:i/>
          <w:noProof/>
        </w:rPr>
        <w:t>Eur J Neurosci</w:t>
      </w:r>
      <w:r w:rsidRPr="0079191B">
        <w:rPr>
          <w:noProof/>
        </w:rPr>
        <w:t xml:space="preserve"> </w:t>
      </w:r>
      <w:r w:rsidRPr="0079191B">
        <w:rPr>
          <w:b/>
          <w:noProof/>
        </w:rPr>
        <w:t>20</w:t>
      </w:r>
      <w:r w:rsidRPr="0079191B">
        <w:rPr>
          <w:noProof/>
        </w:rPr>
        <w:t>, 514-524, doi:10.1111/j.1460-9568.2004.03501.x (2004).</w:t>
      </w:r>
    </w:p>
    <w:p w14:paraId="495B1781" w14:textId="77777777" w:rsidR="0079191B" w:rsidRPr="0079191B" w:rsidRDefault="0079191B" w:rsidP="0079191B">
      <w:pPr>
        <w:pStyle w:val="EndNoteBibliography"/>
        <w:spacing w:after="0"/>
        <w:ind w:left="720" w:hanging="720"/>
        <w:rPr>
          <w:noProof/>
        </w:rPr>
      </w:pPr>
      <w:r w:rsidRPr="0079191B">
        <w:rPr>
          <w:noProof/>
        </w:rPr>
        <w:t>17</w:t>
      </w:r>
      <w:r w:rsidRPr="0079191B">
        <w:rPr>
          <w:noProof/>
        </w:rPr>
        <w:tab/>
        <w:t xml:space="preserve">Kawaguchi, Y. &amp; Kondo, S. Parvalbumin, somatostatin and cholecystokinin as chemical markers for specific GABAergic interneuron types in the rat frontal cortex. </w:t>
      </w:r>
      <w:r w:rsidRPr="0079191B">
        <w:rPr>
          <w:i/>
          <w:noProof/>
        </w:rPr>
        <w:t>J Neurocytol</w:t>
      </w:r>
      <w:r w:rsidRPr="0079191B">
        <w:rPr>
          <w:noProof/>
        </w:rPr>
        <w:t xml:space="preserve"> </w:t>
      </w:r>
      <w:r w:rsidRPr="0079191B">
        <w:rPr>
          <w:b/>
          <w:noProof/>
        </w:rPr>
        <w:t>31</w:t>
      </w:r>
      <w:r w:rsidRPr="0079191B">
        <w:rPr>
          <w:noProof/>
        </w:rPr>
        <w:t>, 277-287 (2002).</w:t>
      </w:r>
    </w:p>
    <w:p w14:paraId="46A185F5" w14:textId="77777777" w:rsidR="0079191B" w:rsidRPr="0079191B" w:rsidRDefault="0079191B" w:rsidP="0079191B">
      <w:pPr>
        <w:pStyle w:val="EndNoteBibliography"/>
        <w:ind w:left="720" w:hanging="720"/>
        <w:rPr>
          <w:noProof/>
        </w:rPr>
      </w:pPr>
      <w:r w:rsidRPr="0079191B">
        <w:rPr>
          <w:noProof/>
        </w:rPr>
        <w:t>18</w:t>
      </w:r>
      <w:r w:rsidRPr="0079191B">
        <w:rPr>
          <w:noProof/>
        </w:rPr>
        <w:tab/>
        <w:t>Lerchner, W.</w:t>
      </w:r>
      <w:r w:rsidRPr="0079191B">
        <w:rPr>
          <w:i/>
          <w:noProof/>
        </w:rPr>
        <w:t xml:space="preserve"> et al.</w:t>
      </w:r>
      <w:r w:rsidRPr="0079191B">
        <w:rPr>
          <w:noProof/>
        </w:rPr>
        <w:t xml:space="preserve"> Reversible silencing of neuronal excitability in behaving mice by a genetically targeted, ivermectin-gated Cl- channel. </w:t>
      </w:r>
      <w:r w:rsidRPr="0079191B">
        <w:rPr>
          <w:i/>
          <w:noProof/>
        </w:rPr>
        <w:t>Neuron</w:t>
      </w:r>
      <w:r w:rsidRPr="0079191B">
        <w:rPr>
          <w:noProof/>
        </w:rPr>
        <w:t xml:space="preserve"> </w:t>
      </w:r>
      <w:r w:rsidRPr="0079191B">
        <w:rPr>
          <w:b/>
          <w:noProof/>
        </w:rPr>
        <w:t>54</w:t>
      </w:r>
      <w:r w:rsidRPr="0079191B">
        <w:rPr>
          <w:noProof/>
        </w:rPr>
        <w:t>, 35-49, doi:S0896-6273(07)00170-5 [pii]</w:t>
      </w:r>
    </w:p>
    <w:p w14:paraId="3D9CD687" w14:textId="77777777" w:rsidR="0079191B" w:rsidRPr="0079191B" w:rsidRDefault="0079191B" w:rsidP="0079191B">
      <w:pPr>
        <w:pStyle w:val="EndNoteBibliography"/>
        <w:spacing w:after="0"/>
        <w:ind w:left="720" w:hanging="720"/>
        <w:rPr>
          <w:noProof/>
        </w:rPr>
      </w:pPr>
      <w:r w:rsidRPr="0079191B">
        <w:rPr>
          <w:noProof/>
        </w:rPr>
        <w:t>10.1016/j.neuron.2007.02.030 (2007).</w:t>
      </w:r>
    </w:p>
    <w:p w14:paraId="44DEE0AB" w14:textId="77777777" w:rsidR="0079191B" w:rsidRPr="0079191B" w:rsidRDefault="0079191B" w:rsidP="0079191B">
      <w:pPr>
        <w:pStyle w:val="EndNoteBibliography"/>
        <w:ind w:left="720" w:hanging="720"/>
        <w:rPr>
          <w:noProof/>
        </w:rPr>
      </w:pPr>
      <w:r w:rsidRPr="0079191B">
        <w:rPr>
          <w:noProof/>
        </w:rPr>
        <w:t>19</w:t>
      </w:r>
      <w:r w:rsidRPr="0079191B">
        <w:rPr>
          <w:noProof/>
        </w:rPr>
        <w:tab/>
        <w:t xml:space="preserve">Lynagh, T. &amp; Lynch, J. W. An improved ivermectin-activated chloride channel receptor for inhibiting electrical activity in defined neuronal populations. </w:t>
      </w:r>
      <w:r w:rsidRPr="0079191B">
        <w:rPr>
          <w:i/>
          <w:noProof/>
        </w:rPr>
        <w:t>J Biol Chem</w:t>
      </w:r>
      <w:r w:rsidRPr="0079191B">
        <w:rPr>
          <w:noProof/>
        </w:rPr>
        <w:t xml:space="preserve"> </w:t>
      </w:r>
      <w:r w:rsidRPr="0079191B">
        <w:rPr>
          <w:b/>
          <w:noProof/>
        </w:rPr>
        <w:t>285</w:t>
      </w:r>
      <w:r w:rsidRPr="0079191B">
        <w:rPr>
          <w:noProof/>
        </w:rPr>
        <w:t>, 14890-14897, doi:</w:t>
      </w:r>
      <w:r w:rsidRPr="0079191B">
        <w:rPr>
          <w:noProof/>
          <w:u w:val="single"/>
        </w:rPr>
        <w:t>M110.107789 [pii]</w:t>
      </w:r>
    </w:p>
    <w:p w14:paraId="355DE1FA" w14:textId="77777777" w:rsidR="0079191B" w:rsidRPr="0079191B" w:rsidRDefault="0079191B" w:rsidP="0079191B">
      <w:pPr>
        <w:pStyle w:val="EndNoteBibliography"/>
        <w:spacing w:after="0"/>
        <w:ind w:left="720" w:hanging="720"/>
        <w:rPr>
          <w:noProof/>
        </w:rPr>
      </w:pPr>
      <w:r w:rsidRPr="0079191B">
        <w:rPr>
          <w:noProof/>
          <w:u w:val="single"/>
        </w:rPr>
        <w:t>10.1074/jbc.M110.107789</w:t>
      </w:r>
      <w:r w:rsidRPr="0079191B">
        <w:rPr>
          <w:noProof/>
        </w:rPr>
        <w:t xml:space="preserve"> (2010).</w:t>
      </w:r>
    </w:p>
    <w:p w14:paraId="6DB31633" w14:textId="77777777" w:rsidR="0079191B" w:rsidRPr="0079191B" w:rsidRDefault="0079191B" w:rsidP="0079191B">
      <w:pPr>
        <w:pStyle w:val="EndNoteBibliography"/>
        <w:spacing w:after="0"/>
        <w:ind w:left="720" w:hanging="720"/>
        <w:rPr>
          <w:noProof/>
        </w:rPr>
      </w:pPr>
      <w:r w:rsidRPr="0079191B">
        <w:rPr>
          <w:noProof/>
        </w:rPr>
        <w:t>20</w:t>
      </w:r>
      <w:r w:rsidRPr="0079191B">
        <w:rPr>
          <w:noProof/>
        </w:rPr>
        <w:tab/>
        <w:t xml:space="preserve">Do-Monte, F. H., Manzano-Nieves, G., Quinones-Laracuente, K., Ramos-Medina, L. &amp; Quirk, G. J. Revisiting the role of infralimbic cortex in fear extinction with optogenetics. </w:t>
      </w:r>
      <w:r w:rsidRPr="0079191B">
        <w:rPr>
          <w:i/>
          <w:noProof/>
        </w:rPr>
        <w:t>J Neurosci</w:t>
      </w:r>
      <w:r w:rsidRPr="0079191B">
        <w:rPr>
          <w:noProof/>
        </w:rPr>
        <w:t xml:space="preserve"> </w:t>
      </w:r>
      <w:r w:rsidRPr="0079191B">
        <w:rPr>
          <w:b/>
          <w:noProof/>
        </w:rPr>
        <w:t>35</w:t>
      </w:r>
      <w:r w:rsidRPr="0079191B">
        <w:rPr>
          <w:noProof/>
        </w:rPr>
        <w:t>, 3607-3615, doi:10.1523/JNEUROSCI.3137-14.2015 (2015).</w:t>
      </w:r>
    </w:p>
    <w:p w14:paraId="0A678F54" w14:textId="77777777" w:rsidR="0079191B" w:rsidRPr="0079191B" w:rsidRDefault="0079191B" w:rsidP="0079191B">
      <w:pPr>
        <w:pStyle w:val="EndNoteBibliography"/>
        <w:spacing w:after="0"/>
        <w:ind w:left="720" w:hanging="720"/>
        <w:rPr>
          <w:noProof/>
        </w:rPr>
      </w:pPr>
      <w:r w:rsidRPr="0079191B">
        <w:rPr>
          <w:noProof/>
        </w:rPr>
        <w:t>21</w:t>
      </w:r>
      <w:r w:rsidRPr="0079191B">
        <w:rPr>
          <w:noProof/>
        </w:rPr>
        <w:tab/>
        <w:t xml:space="preserve">Likhtik, E., Pelletier, J. G., Paz, R. &amp; Pare, D. Prefrontal control of the amygdala. </w:t>
      </w:r>
      <w:r w:rsidRPr="0079191B">
        <w:rPr>
          <w:i/>
          <w:noProof/>
        </w:rPr>
        <w:t>J Neurosci</w:t>
      </w:r>
      <w:r w:rsidRPr="0079191B">
        <w:rPr>
          <w:noProof/>
        </w:rPr>
        <w:t xml:space="preserve"> </w:t>
      </w:r>
      <w:r w:rsidRPr="0079191B">
        <w:rPr>
          <w:b/>
          <w:noProof/>
        </w:rPr>
        <w:t>25</w:t>
      </w:r>
      <w:r w:rsidRPr="0079191B">
        <w:rPr>
          <w:noProof/>
        </w:rPr>
        <w:t>, 7429-7437, doi:10.1523/JNEUROSCI.2314-05.2005 (2005).</w:t>
      </w:r>
    </w:p>
    <w:p w14:paraId="41F2331A" w14:textId="77777777" w:rsidR="0079191B" w:rsidRPr="0079191B" w:rsidRDefault="0079191B" w:rsidP="0079191B">
      <w:pPr>
        <w:pStyle w:val="EndNoteBibliography"/>
        <w:spacing w:after="0"/>
        <w:ind w:left="720" w:hanging="720"/>
        <w:rPr>
          <w:noProof/>
        </w:rPr>
      </w:pPr>
      <w:r w:rsidRPr="0079191B">
        <w:rPr>
          <w:noProof/>
        </w:rPr>
        <w:t>22</w:t>
      </w:r>
      <w:r w:rsidRPr="0079191B">
        <w:rPr>
          <w:noProof/>
        </w:rPr>
        <w:tab/>
        <w:t>Bukalo, O.</w:t>
      </w:r>
      <w:r w:rsidRPr="0079191B">
        <w:rPr>
          <w:i/>
          <w:noProof/>
        </w:rPr>
        <w:t xml:space="preserve"> et al.</w:t>
      </w:r>
      <w:r w:rsidRPr="0079191B">
        <w:rPr>
          <w:noProof/>
        </w:rPr>
        <w:t xml:space="preserve"> Prefrontal inputs to the amygdala instruct fear extinction memory formation. </w:t>
      </w:r>
      <w:r w:rsidRPr="0079191B">
        <w:rPr>
          <w:i/>
          <w:noProof/>
        </w:rPr>
        <w:t>Sci Adv</w:t>
      </w:r>
      <w:r w:rsidRPr="0079191B">
        <w:rPr>
          <w:noProof/>
        </w:rPr>
        <w:t xml:space="preserve"> </w:t>
      </w:r>
      <w:r w:rsidRPr="0079191B">
        <w:rPr>
          <w:b/>
          <w:noProof/>
        </w:rPr>
        <w:t>1</w:t>
      </w:r>
      <w:r w:rsidRPr="0079191B">
        <w:rPr>
          <w:noProof/>
        </w:rPr>
        <w:t>, doi:10.1126/sciadv.1500251 (2015).</w:t>
      </w:r>
    </w:p>
    <w:p w14:paraId="039F3F05" w14:textId="77777777" w:rsidR="0079191B" w:rsidRPr="0079191B" w:rsidRDefault="0079191B" w:rsidP="0079191B">
      <w:pPr>
        <w:pStyle w:val="EndNoteBibliography"/>
        <w:spacing w:after="0"/>
        <w:ind w:left="720" w:hanging="720"/>
        <w:rPr>
          <w:noProof/>
        </w:rPr>
      </w:pPr>
      <w:r w:rsidRPr="0079191B">
        <w:rPr>
          <w:noProof/>
        </w:rPr>
        <w:t>23</w:t>
      </w:r>
      <w:r w:rsidRPr="0079191B">
        <w:rPr>
          <w:noProof/>
        </w:rPr>
        <w:tab/>
        <w:t xml:space="preserve">Hobin, J. A., Ji, J. &amp; Maren, S. Ventral hippocampal muscimol disrupts context-specific fear memory retrieval after extinction in rats. </w:t>
      </w:r>
      <w:r w:rsidRPr="0079191B">
        <w:rPr>
          <w:i/>
          <w:noProof/>
        </w:rPr>
        <w:t>Hippocampus</w:t>
      </w:r>
      <w:r w:rsidRPr="0079191B">
        <w:rPr>
          <w:noProof/>
        </w:rPr>
        <w:t xml:space="preserve"> </w:t>
      </w:r>
      <w:r w:rsidRPr="0079191B">
        <w:rPr>
          <w:b/>
          <w:noProof/>
        </w:rPr>
        <w:t>16</w:t>
      </w:r>
      <w:r w:rsidRPr="0079191B">
        <w:rPr>
          <w:noProof/>
        </w:rPr>
        <w:t>, 174-182, doi:10.1002/hipo.20144 (2006).</w:t>
      </w:r>
    </w:p>
    <w:p w14:paraId="0F415CBD" w14:textId="77777777" w:rsidR="0079191B" w:rsidRPr="0079191B" w:rsidRDefault="0079191B" w:rsidP="0079191B">
      <w:pPr>
        <w:pStyle w:val="EndNoteBibliography"/>
        <w:spacing w:after="0"/>
        <w:ind w:left="720" w:hanging="720"/>
        <w:rPr>
          <w:noProof/>
        </w:rPr>
      </w:pPr>
      <w:r w:rsidRPr="0079191B">
        <w:rPr>
          <w:noProof/>
        </w:rPr>
        <w:t>24</w:t>
      </w:r>
      <w:r w:rsidRPr="0079191B">
        <w:rPr>
          <w:noProof/>
        </w:rPr>
        <w:tab/>
        <w:t xml:space="preserve">Duvarci, S. &amp; Pare, D. Amygdala microcircuits controlling learned fear. </w:t>
      </w:r>
      <w:r w:rsidRPr="0079191B">
        <w:rPr>
          <w:i/>
          <w:noProof/>
        </w:rPr>
        <w:t>Neuron</w:t>
      </w:r>
      <w:r w:rsidRPr="0079191B">
        <w:rPr>
          <w:noProof/>
        </w:rPr>
        <w:t xml:space="preserve"> </w:t>
      </w:r>
      <w:r w:rsidRPr="0079191B">
        <w:rPr>
          <w:b/>
          <w:noProof/>
        </w:rPr>
        <w:t>82</w:t>
      </w:r>
      <w:r w:rsidRPr="0079191B">
        <w:rPr>
          <w:noProof/>
        </w:rPr>
        <w:t>, 966-980, doi:10.1016/j.neuron.2014.04.042 (2014).</w:t>
      </w:r>
    </w:p>
    <w:p w14:paraId="598F81CB" w14:textId="77777777" w:rsidR="0079191B" w:rsidRPr="0079191B" w:rsidRDefault="0079191B" w:rsidP="0079191B">
      <w:pPr>
        <w:pStyle w:val="EndNoteBibliography"/>
        <w:ind w:left="720" w:hanging="720"/>
        <w:rPr>
          <w:noProof/>
        </w:rPr>
      </w:pPr>
      <w:r w:rsidRPr="0079191B">
        <w:rPr>
          <w:noProof/>
        </w:rPr>
        <w:t>25</w:t>
      </w:r>
      <w:r w:rsidRPr="0079191B">
        <w:rPr>
          <w:noProof/>
        </w:rPr>
        <w:tab/>
        <w:t>Herry, C.</w:t>
      </w:r>
      <w:r w:rsidRPr="0079191B">
        <w:rPr>
          <w:i/>
          <w:noProof/>
        </w:rPr>
        <w:t xml:space="preserve"> et al.</w:t>
      </w:r>
      <w:r w:rsidRPr="0079191B">
        <w:rPr>
          <w:noProof/>
        </w:rPr>
        <w:t xml:space="preserve"> Switching on and off fear by distinct neuronal circuits. </w:t>
      </w:r>
      <w:r w:rsidRPr="0079191B">
        <w:rPr>
          <w:i/>
          <w:noProof/>
        </w:rPr>
        <w:t>Nature</w:t>
      </w:r>
      <w:r w:rsidRPr="0079191B">
        <w:rPr>
          <w:noProof/>
        </w:rPr>
        <w:t xml:space="preserve"> </w:t>
      </w:r>
      <w:r w:rsidRPr="0079191B">
        <w:rPr>
          <w:b/>
          <w:noProof/>
        </w:rPr>
        <w:t>454</w:t>
      </w:r>
      <w:r w:rsidRPr="0079191B">
        <w:rPr>
          <w:noProof/>
        </w:rPr>
        <w:t>, 600-606, doi:nature07166 [pii]</w:t>
      </w:r>
    </w:p>
    <w:p w14:paraId="71733F5B" w14:textId="77777777" w:rsidR="0079191B" w:rsidRPr="0079191B" w:rsidRDefault="0079191B" w:rsidP="0079191B">
      <w:pPr>
        <w:pStyle w:val="EndNoteBibliography"/>
        <w:ind w:left="720" w:hanging="720"/>
        <w:rPr>
          <w:noProof/>
        </w:rPr>
      </w:pPr>
      <w:r w:rsidRPr="0079191B">
        <w:rPr>
          <w:noProof/>
        </w:rPr>
        <w:t>10.1038/nature07166 (2008).</w:t>
      </w:r>
    </w:p>
    <w:p w14:paraId="6D527480" w14:textId="77777777" w:rsidR="00B525FB" w:rsidRPr="000C2B8B" w:rsidRDefault="006609C4" w:rsidP="00B525FB">
      <w:pPr>
        <w:spacing w:line="480" w:lineRule="auto"/>
        <w:rPr>
          <w:rFonts w:cs="Times New Roman"/>
        </w:rPr>
      </w:pPr>
      <w:r>
        <w:rPr>
          <w:rFonts w:cs="Times New Roman"/>
        </w:rPr>
        <w:fldChar w:fldCharType="end"/>
      </w:r>
    </w:p>
    <w:sectPr w:rsidR="00B525FB" w:rsidRPr="000C2B8B" w:rsidSect="008C674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Microsoft Office User" w:date="2016-07-14T13:11:00Z" w:initials="Office">
    <w:p w14:paraId="12FC4762" w14:textId="27FF723F" w:rsidR="002A3292" w:rsidRDefault="002A3292">
      <w:pPr>
        <w:pStyle w:val="CommentText"/>
      </w:pPr>
      <w:r>
        <w:rPr>
          <w:rStyle w:val="CommentReference"/>
        </w:rPr>
        <w:annotationRef/>
      </w:r>
      <w:r>
        <w:t xml:space="preserve">The citation actually shows that silencing the (dorsal) </w:t>
      </w:r>
      <w:proofErr w:type="gramStart"/>
      <w:r>
        <w:t>hippocampus  impairs</w:t>
      </w:r>
      <w:proofErr w:type="gramEnd"/>
      <w:r>
        <w:t xml:space="preserve"> contextual encoding</w:t>
      </w:r>
    </w:p>
  </w:comment>
  <w:comment w:id="74" w:author="Roger Marek" w:date="2016-07-13T10:45:00Z" w:initials="RM">
    <w:p w14:paraId="24FC2F11" w14:textId="3A5F2C29" w:rsidR="00643820" w:rsidRDefault="00643820">
      <w:pPr>
        <w:pStyle w:val="CommentText"/>
      </w:pPr>
      <w:r>
        <w:rPr>
          <w:rStyle w:val="CommentReference"/>
        </w:rPr>
        <w:annotationRef/>
      </w:r>
      <w:r>
        <w:t>Alan found a paper where they identified FS cells to mediate GABAB</w:t>
      </w:r>
      <w:r w:rsidR="001F08CD">
        <w:t>, but the paper doesn’t claim that they are PV-positive</w:t>
      </w:r>
    </w:p>
  </w:comment>
  <w:comment w:id="154" w:author="Travis Goode" w:date="2016-04-28T21:27:00Z" w:initials="TDG">
    <w:p w14:paraId="1AEF8C98" w14:textId="77777777" w:rsidR="00D15196" w:rsidRDefault="00D15196">
      <w:pPr>
        <w:pStyle w:val="CommentText"/>
      </w:pPr>
      <w:r>
        <w:rPr>
          <w:rStyle w:val="CommentReference"/>
        </w:rPr>
        <w:annotationRef/>
      </w:r>
      <w:r>
        <w:t>These refs are from Marek’s draft.</w:t>
      </w:r>
    </w:p>
  </w:comment>
  <w:comment w:id="233" w:author="Travis Goode" w:date="2016-05-04T12:53:00Z" w:initials="TDG">
    <w:p w14:paraId="72F16AC6" w14:textId="77777777" w:rsidR="00D15196" w:rsidRDefault="00D15196">
      <w:pPr>
        <w:pStyle w:val="CommentText"/>
      </w:pPr>
      <w:r>
        <w:rPr>
          <w:rStyle w:val="CommentReference"/>
        </w:rPr>
        <w:annotationRef/>
      </w:r>
      <w:r>
        <w:t>This reference number will be updated once we have the complete list.</w:t>
      </w:r>
    </w:p>
  </w:comment>
  <w:comment w:id="238" w:author="Travis Goode" w:date="2016-07-12T11:15:00Z" w:initials="TDG">
    <w:p w14:paraId="773A5722" w14:textId="77777777" w:rsidR="00D15196" w:rsidRPr="00FA78B1" w:rsidRDefault="00D15196" w:rsidP="00FA78B1">
      <w:pPr>
        <w:pStyle w:val="CommentText"/>
        <w:rPr>
          <w:b/>
          <w:color w:val="FF0000"/>
        </w:rPr>
      </w:pPr>
      <w:r>
        <w:rPr>
          <w:rStyle w:val="CommentReference"/>
        </w:rPr>
        <w:annotationRef/>
      </w:r>
      <w:r>
        <w:t>Not sure if we should talk about exclusions for this data, but I thought I would show it for reference</w:t>
      </w:r>
      <w:r w:rsidRPr="00FA78B1">
        <w:rPr>
          <w:color w:val="FF0000"/>
        </w:rPr>
        <w:t xml:space="preserve">. </w:t>
      </w:r>
      <w:r w:rsidRPr="00FA78B1">
        <w:rPr>
          <w:b/>
          <w:color w:val="FF0000"/>
        </w:rPr>
        <w:t>I think this should go into the methods</w:t>
      </w:r>
    </w:p>
    <w:p w14:paraId="329A19AD" w14:textId="42AD06F9" w:rsidR="00D15196" w:rsidRDefault="00D15196">
      <w:pPr>
        <w:pStyle w:val="CommentText"/>
      </w:pPr>
    </w:p>
  </w:comment>
  <w:comment w:id="243" w:author="Travis Goode" w:date="2016-07-12T11:15:00Z" w:initials="TDG">
    <w:p w14:paraId="5CD7E37A" w14:textId="142DA805" w:rsidR="00D15196" w:rsidRDefault="00D15196">
      <w:pPr>
        <w:pStyle w:val="CommentText"/>
      </w:pPr>
      <w:r>
        <w:rPr>
          <w:rStyle w:val="CommentReference"/>
        </w:rPr>
        <w:annotationRef/>
      </w:r>
      <w:r>
        <w:t xml:space="preserve">Include?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FC4762" w15:done="0"/>
  <w15:commentEx w15:paraId="24FC2F11" w15:done="0"/>
  <w15:commentEx w15:paraId="1AEF8C98" w15:done="0"/>
  <w15:commentEx w15:paraId="72F16AC6" w15:done="0"/>
  <w15:commentEx w15:paraId="329A19AD" w15:done="0"/>
  <w15:commentEx w15:paraId="5CD7E37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FAA6ED" w14:textId="77777777" w:rsidR="00D34152" w:rsidRDefault="00D34152" w:rsidP="00C811A6">
      <w:r>
        <w:separator/>
      </w:r>
    </w:p>
  </w:endnote>
  <w:endnote w:type="continuationSeparator" w:id="0">
    <w:p w14:paraId="07DFEAE9" w14:textId="77777777" w:rsidR="00D34152" w:rsidRDefault="00D34152" w:rsidP="00C81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 w:name="MS Gothic">
    <w:panose1 w:val="020B06090702050802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43AE77" w14:textId="77777777" w:rsidR="00D34152" w:rsidRDefault="00D34152" w:rsidP="00C811A6">
      <w:r>
        <w:separator/>
      </w:r>
    </w:p>
  </w:footnote>
  <w:footnote w:type="continuationSeparator" w:id="0">
    <w:p w14:paraId="0E3C3292" w14:textId="77777777" w:rsidR="00D34152" w:rsidRDefault="00D34152" w:rsidP="00C811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8FDE2" w14:textId="77777777" w:rsidR="00D15196" w:rsidRDefault="00D15196" w:rsidP="001E17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8609C25" w14:textId="77777777" w:rsidR="00D15196" w:rsidRDefault="00D15196" w:rsidP="000C6529">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95E19" w14:textId="77777777" w:rsidR="00D15196" w:rsidRDefault="00D15196" w:rsidP="001E17D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435E4">
      <w:rPr>
        <w:rStyle w:val="PageNumber"/>
        <w:noProof/>
      </w:rPr>
      <w:t>25</w:t>
    </w:r>
    <w:r>
      <w:rPr>
        <w:rStyle w:val="PageNumber"/>
      </w:rPr>
      <w:fldChar w:fldCharType="end"/>
    </w:r>
  </w:p>
  <w:p w14:paraId="0D5B9B69" w14:textId="77777777" w:rsidR="00D15196" w:rsidRDefault="00D15196" w:rsidP="000C6529">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9E1902"/>
    <w:multiLevelType w:val="hybridMultilevel"/>
    <w:tmpl w:val="2FBCCFD4"/>
    <w:lvl w:ilvl="0" w:tplc="04161EEC">
      <w:start w:val="1"/>
      <w:numFmt w:val="decimal"/>
      <w:lvlText w:val="%1."/>
      <w:lvlJc w:val="left"/>
      <w:pPr>
        <w:ind w:left="576" w:hanging="576"/>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4E1F4B"/>
    <w:multiLevelType w:val="multilevel"/>
    <w:tmpl w:val="16C03F6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en-U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5FD1306A"/>
    <w:multiLevelType w:val="hybridMultilevel"/>
    <w:tmpl w:val="2B9A41E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4887322"/>
    <w:multiLevelType w:val="hybridMultilevel"/>
    <w:tmpl w:val="4D6C7EBC"/>
    <w:lvl w:ilvl="0" w:tplc="04161EEC">
      <w:start w:val="1"/>
      <w:numFmt w:val="decimal"/>
      <w:lvlText w:val="%1."/>
      <w:lvlJc w:val="left"/>
      <w:pPr>
        <w:ind w:left="576" w:hanging="576"/>
      </w:pPr>
      <w:rPr>
        <w:rFonts w:ascii="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atur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xtdesfx40eepdet0e55wf2cdzdze5e9a5av&quot;&gt;Pankaj  Library-EndNote8&lt;record-ids&gt;&lt;item&gt;2163&lt;/item&gt;&lt;item&gt;2623&lt;/item&gt;&lt;item&gt;3164&lt;/item&gt;&lt;item&gt;3165&lt;/item&gt;&lt;item&gt;3926&lt;/item&gt;&lt;item&gt;3972&lt;/item&gt;&lt;item&gt;4448&lt;/item&gt;&lt;item&gt;4861&lt;/item&gt;&lt;item&gt;4864&lt;/item&gt;&lt;item&gt;4866&lt;/item&gt;&lt;item&gt;4879&lt;/item&gt;&lt;item&gt;5105&lt;/item&gt;&lt;item&gt;5112&lt;/item&gt;&lt;item&gt;5638&lt;/item&gt;&lt;item&gt;5643&lt;/item&gt;&lt;item&gt;5658&lt;/item&gt;&lt;item&gt;5666&lt;/item&gt;&lt;item&gt;5672&lt;/item&gt;&lt;item&gt;5674&lt;/item&gt;&lt;item&gt;5675&lt;/item&gt;&lt;item&gt;5900&lt;/item&gt;&lt;item&gt;5945&lt;/item&gt;&lt;item&gt;5952&lt;/item&gt;&lt;item&gt;5959&lt;/item&gt;&lt;item&gt;5960&lt;/item&gt;&lt;/record-ids&gt;&lt;/item&gt;&lt;/Libraries&gt;"/>
  </w:docVars>
  <w:rsids>
    <w:rsidRoot w:val="0029264B"/>
    <w:rsid w:val="00002087"/>
    <w:rsid w:val="00016B18"/>
    <w:rsid w:val="00016FA0"/>
    <w:rsid w:val="00035079"/>
    <w:rsid w:val="000354E3"/>
    <w:rsid w:val="000421D8"/>
    <w:rsid w:val="00047D2E"/>
    <w:rsid w:val="00050859"/>
    <w:rsid w:val="00054AC6"/>
    <w:rsid w:val="00057560"/>
    <w:rsid w:val="0006009D"/>
    <w:rsid w:val="00066BAD"/>
    <w:rsid w:val="00076C05"/>
    <w:rsid w:val="00077A80"/>
    <w:rsid w:val="0009081D"/>
    <w:rsid w:val="000929D1"/>
    <w:rsid w:val="00093472"/>
    <w:rsid w:val="000A4523"/>
    <w:rsid w:val="000C2B8B"/>
    <w:rsid w:val="000C6529"/>
    <w:rsid w:val="000F2ED8"/>
    <w:rsid w:val="000F36BE"/>
    <w:rsid w:val="000F5F4D"/>
    <w:rsid w:val="001245E6"/>
    <w:rsid w:val="00137845"/>
    <w:rsid w:val="001431E6"/>
    <w:rsid w:val="00157547"/>
    <w:rsid w:val="00163F6C"/>
    <w:rsid w:val="00165EEA"/>
    <w:rsid w:val="001702DB"/>
    <w:rsid w:val="0017340B"/>
    <w:rsid w:val="001813AD"/>
    <w:rsid w:val="00182B72"/>
    <w:rsid w:val="001B7C54"/>
    <w:rsid w:val="001C52B4"/>
    <w:rsid w:val="001D3367"/>
    <w:rsid w:val="001D33E8"/>
    <w:rsid w:val="001E17D7"/>
    <w:rsid w:val="001E4546"/>
    <w:rsid w:val="001F02AB"/>
    <w:rsid w:val="001F08CD"/>
    <w:rsid w:val="001F518C"/>
    <w:rsid w:val="0020532A"/>
    <w:rsid w:val="0023148D"/>
    <w:rsid w:val="00235025"/>
    <w:rsid w:val="00241832"/>
    <w:rsid w:val="002430EC"/>
    <w:rsid w:val="0025399A"/>
    <w:rsid w:val="00260FEE"/>
    <w:rsid w:val="00272F56"/>
    <w:rsid w:val="0029264B"/>
    <w:rsid w:val="00292A2F"/>
    <w:rsid w:val="002A3292"/>
    <w:rsid w:val="002A6291"/>
    <w:rsid w:val="002C072C"/>
    <w:rsid w:val="002C23C9"/>
    <w:rsid w:val="002C4B92"/>
    <w:rsid w:val="002C5CE5"/>
    <w:rsid w:val="002C7C1E"/>
    <w:rsid w:val="002D3F77"/>
    <w:rsid w:val="002E0950"/>
    <w:rsid w:val="002E3188"/>
    <w:rsid w:val="002E4091"/>
    <w:rsid w:val="002E4FE7"/>
    <w:rsid w:val="002F25C1"/>
    <w:rsid w:val="002F6DF8"/>
    <w:rsid w:val="003048EB"/>
    <w:rsid w:val="0031791A"/>
    <w:rsid w:val="0032176C"/>
    <w:rsid w:val="00325AF6"/>
    <w:rsid w:val="00327D01"/>
    <w:rsid w:val="003510B4"/>
    <w:rsid w:val="0035311E"/>
    <w:rsid w:val="00357A6D"/>
    <w:rsid w:val="00362EBA"/>
    <w:rsid w:val="00371B5B"/>
    <w:rsid w:val="00373026"/>
    <w:rsid w:val="003770B2"/>
    <w:rsid w:val="00382060"/>
    <w:rsid w:val="00382124"/>
    <w:rsid w:val="003846BE"/>
    <w:rsid w:val="003A4CDE"/>
    <w:rsid w:val="003C0DF9"/>
    <w:rsid w:val="003C7459"/>
    <w:rsid w:val="003E0F6D"/>
    <w:rsid w:val="003F4200"/>
    <w:rsid w:val="004117C3"/>
    <w:rsid w:val="00424F48"/>
    <w:rsid w:val="004269B3"/>
    <w:rsid w:val="00435C03"/>
    <w:rsid w:val="004415FB"/>
    <w:rsid w:val="004435E4"/>
    <w:rsid w:val="00444064"/>
    <w:rsid w:val="004468B1"/>
    <w:rsid w:val="0046385A"/>
    <w:rsid w:val="0046396E"/>
    <w:rsid w:val="0048077F"/>
    <w:rsid w:val="004B2C4E"/>
    <w:rsid w:val="004B4745"/>
    <w:rsid w:val="004B4FD5"/>
    <w:rsid w:val="004D4487"/>
    <w:rsid w:val="004F1F4E"/>
    <w:rsid w:val="004F207D"/>
    <w:rsid w:val="004F524B"/>
    <w:rsid w:val="00507742"/>
    <w:rsid w:val="0051160D"/>
    <w:rsid w:val="00516F97"/>
    <w:rsid w:val="00527302"/>
    <w:rsid w:val="00535B5C"/>
    <w:rsid w:val="0055153B"/>
    <w:rsid w:val="005522F9"/>
    <w:rsid w:val="00552B8F"/>
    <w:rsid w:val="00554DBA"/>
    <w:rsid w:val="00565A14"/>
    <w:rsid w:val="00571C4A"/>
    <w:rsid w:val="00576CDF"/>
    <w:rsid w:val="005876FF"/>
    <w:rsid w:val="005915F3"/>
    <w:rsid w:val="00595DAE"/>
    <w:rsid w:val="00596D42"/>
    <w:rsid w:val="005A41F2"/>
    <w:rsid w:val="005B0726"/>
    <w:rsid w:val="005B1C50"/>
    <w:rsid w:val="005B2C9E"/>
    <w:rsid w:val="005B4B93"/>
    <w:rsid w:val="005B763E"/>
    <w:rsid w:val="005C671A"/>
    <w:rsid w:val="005D60FF"/>
    <w:rsid w:val="006051A6"/>
    <w:rsid w:val="00615B06"/>
    <w:rsid w:val="00616B0B"/>
    <w:rsid w:val="00624EE4"/>
    <w:rsid w:val="00633803"/>
    <w:rsid w:val="00634969"/>
    <w:rsid w:val="00643820"/>
    <w:rsid w:val="006477CC"/>
    <w:rsid w:val="00655CD5"/>
    <w:rsid w:val="00657304"/>
    <w:rsid w:val="006609C4"/>
    <w:rsid w:val="00660C50"/>
    <w:rsid w:val="00673BFF"/>
    <w:rsid w:val="006819C0"/>
    <w:rsid w:val="00684726"/>
    <w:rsid w:val="00691403"/>
    <w:rsid w:val="006964FD"/>
    <w:rsid w:val="006A5B5C"/>
    <w:rsid w:val="006A68B8"/>
    <w:rsid w:val="006B3911"/>
    <w:rsid w:val="006B3FBA"/>
    <w:rsid w:val="006B738B"/>
    <w:rsid w:val="006B777D"/>
    <w:rsid w:val="006D37E1"/>
    <w:rsid w:val="006D4DE8"/>
    <w:rsid w:val="006D666D"/>
    <w:rsid w:val="006E4CDF"/>
    <w:rsid w:val="00713DA5"/>
    <w:rsid w:val="00722157"/>
    <w:rsid w:val="00726E94"/>
    <w:rsid w:val="007344A5"/>
    <w:rsid w:val="00741784"/>
    <w:rsid w:val="00745FC9"/>
    <w:rsid w:val="0075160D"/>
    <w:rsid w:val="0075590A"/>
    <w:rsid w:val="007706BE"/>
    <w:rsid w:val="007717AE"/>
    <w:rsid w:val="00774551"/>
    <w:rsid w:val="00780445"/>
    <w:rsid w:val="0079191B"/>
    <w:rsid w:val="00792608"/>
    <w:rsid w:val="007B1DC3"/>
    <w:rsid w:val="007C4AF4"/>
    <w:rsid w:val="007D286D"/>
    <w:rsid w:val="007D2C59"/>
    <w:rsid w:val="007D49D4"/>
    <w:rsid w:val="007D5DB1"/>
    <w:rsid w:val="007F0014"/>
    <w:rsid w:val="007F72E8"/>
    <w:rsid w:val="0080405B"/>
    <w:rsid w:val="00804F76"/>
    <w:rsid w:val="00807974"/>
    <w:rsid w:val="008312CE"/>
    <w:rsid w:val="008313B7"/>
    <w:rsid w:val="00832BA8"/>
    <w:rsid w:val="00837CD9"/>
    <w:rsid w:val="00866E75"/>
    <w:rsid w:val="00883DCB"/>
    <w:rsid w:val="00894EA6"/>
    <w:rsid w:val="00896D39"/>
    <w:rsid w:val="008A27CC"/>
    <w:rsid w:val="008A6B7A"/>
    <w:rsid w:val="008C6745"/>
    <w:rsid w:val="008D5A01"/>
    <w:rsid w:val="008D79E8"/>
    <w:rsid w:val="008E6E20"/>
    <w:rsid w:val="008F04B0"/>
    <w:rsid w:val="0090271D"/>
    <w:rsid w:val="00912768"/>
    <w:rsid w:val="00913662"/>
    <w:rsid w:val="00914543"/>
    <w:rsid w:val="009425EE"/>
    <w:rsid w:val="009511A9"/>
    <w:rsid w:val="00956E46"/>
    <w:rsid w:val="00957D3D"/>
    <w:rsid w:val="00961A22"/>
    <w:rsid w:val="00964101"/>
    <w:rsid w:val="0096441C"/>
    <w:rsid w:val="009764C9"/>
    <w:rsid w:val="00976DA2"/>
    <w:rsid w:val="00981197"/>
    <w:rsid w:val="009816CC"/>
    <w:rsid w:val="009905C4"/>
    <w:rsid w:val="00994C89"/>
    <w:rsid w:val="009A2C97"/>
    <w:rsid w:val="009A2D96"/>
    <w:rsid w:val="009A7C2F"/>
    <w:rsid w:val="009B2E68"/>
    <w:rsid w:val="009C1DD4"/>
    <w:rsid w:val="00A12ED4"/>
    <w:rsid w:val="00A2794F"/>
    <w:rsid w:val="00A35C85"/>
    <w:rsid w:val="00A443F7"/>
    <w:rsid w:val="00A50BA8"/>
    <w:rsid w:val="00A53327"/>
    <w:rsid w:val="00A57A45"/>
    <w:rsid w:val="00A6037F"/>
    <w:rsid w:val="00A750B9"/>
    <w:rsid w:val="00A86948"/>
    <w:rsid w:val="00A86ABB"/>
    <w:rsid w:val="00A9190C"/>
    <w:rsid w:val="00AA5272"/>
    <w:rsid w:val="00AA548B"/>
    <w:rsid w:val="00AA7421"/>
    <w:rsid w:val="00AB200B"/>
    <w:rsid w:val="00AB52D8"/>
    <w:rsid w:val="00AD0F82"/>
    <w:rsid w:val="00AD2793"/>
    <w:rsid w:val="00AE022A"/>
    <w:rsid w:val="00AE0532"/>
    <w:rsid w:val="00AE686B"/>
    <w:rsid w:val="00AF0C03"/>
    <w:rsid w:val="00AF6DC2"/>
    <w:rsid w:val="00B05B2C"/>
    <w:rsid w:val="00B153E1"/>
    <w:rsid w:val="00B15558"/>
    <w:rsid w:val="00B43B23"/>
    <w:rsid w:val="00B46870"/>
    <w:rsid w:val="00B52460"/>
    <w:rsid w:val="00B525FB"/>
    <w:rsid w:val="00B6031C"/>
    <w:rsid w:val="00B7238D"/>
    <w:rsid w:val="00B8354C"/>
    <w:rsid w:val="00BA5ABE"/>
    <w:rsid w:val="00BC6B71"/>
    <w:rsid w:val="00BE4DA5"/>
    <w:rsid w:val="00C01775"/>
    <w:rsid w:val="00C0539B"/>
    <w:rsid w:val="00C17BB4"/>
    <w:rsid w:val="00C2046D"/>
    <w:rsid w:val="00C26E1A"/>
    <w:rsid w:val="00C32994"/>
    <w:rsid w:val="00C464E0"/>
    <w:rsid w:val="00C53FDE"/>
    <w:rsid w:val="00C575B2"/>
    <w:rsid w:val="00C64923"/>
    <w:rsid w:val="00C74620"/>
    <w:rsid w:val="00C811A6"/>
    <w:rsid w:val="00C91E95"/>
    <w:rsid w:val="00C93EAF"/>
    <w:rsid w:val="00C94491"/>
    <w:rsid w:val="00CA54B3"/>
    <w:rsid w:val="00CB1FD8"/>
    <w:rsid w:val="00CB453F"/>
    <w:rsid w:val="00CC6AF8"/>
    <w:rsid w:val="00CD226F"/>
    <w:rsid w:val="00CD2778"/>
    <w:rsid w:val="00CD62B3"/>
    <w:rsid w:val="00CE1F1E"/>
    <w:rsid w:val="00CF2D2E"/>
    <w:rsid w:val="00CF7851"/>
    <w:rsid w:val="00D0173F"/>
    <w:rsid w:val="00D13490"/>
    <w:rsid w:val="00D15196"/>
    <w:rsid w:val="00D2148E"/>
    <w:rsid w:val="00D236AA"/>
    <w:rsid w:val="00D2697A"/>
    <w:rsid w:val="00D34152"/>
    <w:rsid w:val="00D359DB"/>
    <w:rsid w:val="00D4492A"/>
    <w:rsid w:val="00D4665C"/>
    <w:rsid w:val="00D470CE"/>
    <w:rsid w:val="00D47AF8"/>
    <w:rsid w:val="00D51234"/>
    <w:rsid w:val="00D6006D"/>
    <w:rsid w:val="00D66F98"/>
    <w:rsid w:val="00D7000C"/>
    <w:rsid w:val="00D7509F"/>
    <w:rsid w:val="00D76AC2"/>
    <w:rsid w:val="00D83485"/>
    <w:rsid w:val="00D94FEA"/>
    <w:rsid w:val="00DA4735"/>
    <w:rsid w:val="00DA5D82"/>
    <w:rsid w:val="00DB0715"/>
    <w:rsid w:val="00DC4570"/>
    <w:rsid w:val="00DC54C9"/>
    <w:rsid w:val="00DD46DF"/>
    <w:rsid w:val="00DF6FB2"/>
    <w:rsid w:val="00E00525"/>
    <w:rsid w:val="00E06642"/>
    <w:rsid w:val="00E10686"/>
    <w:rsid w:val="00E10E74"/>
    <w:rsid w:val="00E21396"/>
    <w:rsid w:val="00E33F1A"/>
    <w:rsid w:val="00E35397"/>
    <w:rsid w:val="00E4501D"/>
    <w:rsid w:val="00E5438D"/>
    <w:rsid w:val="00E54557"/>
    <w:rsid w:val="00E556CC"/>
    <w:rsid w:val="00E63A0F"/>
    <w:rsid w:val="00E75B62"/>
    <w:rsid w:val="00E964DE"/>
    <w:rsid w:val="00EB04B7"/>
    <w:rsid w:val="00EC2D22"/>
    <w:rsid w:val="00EC3F2B"/>
    <w:rsid w:val="00EC64B0"/>
    <w:rsid w:val="00ED343C"/>
    <w:rsid w:val="00EF5FF5"/>
    <w:rsid w:val="00EF62C9"/>
    <w:rsid w:val="00F017C3"/>
    <w:rsid w:val="00F21508"/>
    <w:rsid w:val="00F21583"/>
    <w:rsid w:val="00F2582E"/>
    <w:rsid w:val="00F312F4"/>
    <w:rsid w:val="00F32320"/>
    <w:rsid w:val="00F358D9"/>
    <w:rsid w:val="00F40044"/>
    <w:rsid w:val="00F424A2"/>
    <w:rsid w:val="00F44EB5"/>
    <w:rsid w:val="00F45E24"/>
    <w:rsid w:val="00F53102"/>
    <w:rsid w:val="00F601C3"/>
    <w:rsid w:val="00F63B3D"/>
    <w:rsid w:val="00F92AA1"/>
    <w:rsid w:val="00FA50B9"/>
    <w:rsid w:val="00FA78B1"/>
    <w:rsid w:val="00FB5936"/>
    <w:rsid w:val="00FD3403"/>
    <w:rsid w:val="00FF16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BD5C9E"/>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5FB"/>
    <w:rPr>
      <w:rFonts w:ascii="Times New Roman" w:hAnsi="Times New Roman"/>
    </w:rPr>
  </w:style>
  <w:style w:type="paragraph" w:styleId="Heading1">
    <w:name w:val="heading 1"/>
    <w:basedOn w:val="Normal"/>
    <w:link w:val="Heading1Char"/>
    <w:uiPriority w:val="9"/>
    <w:qFormat/>
    <w:rsid w:val="00DB0715"/>
    <w:pPr>
      <w:numPr>
        <w:numId w:val="4"/>
      </w:numPr>
      <w:spacing w:before="100" w:beforeAutospacing="1" w:after="100" w:afterAutospacing="1" w:line="360" w:lineRule="auto"/>
      <w:outlineLvl w:val="0"/>
    </w:pPr>
    <w:rPr>
      <w:rFonts w:ascii="Times" w:hAnsi="Times"/>
      <w:b/>
      <w:bCs/>
      <w:kern w:val="36"/>
      <w:sz w:val="44"/>
      <w:szCs w:val="48"/>
      <w:lang w:val="en-AU"/>
    </w:rPr>
  </w:style>
  <w:style w:type="paragraph" w:styleId="Heading2">
    <w:name w:val="heading 2"/>
    <w:basedOn w:val="Normal"/>
    <w:next w:val="Normal"/>
    <w:link w:val="Heading2Char"/>
    <w:uiPriority w:val="9"/>
    <w:unhideWhenUsed/>
    <w:qFormat/>
    <w:rsid w:val="00DB0715"/>
    <w:pPr>
      <w:keepNext/>
      <w:keepLines/>
      <w:numPr>
        <w:ilvl w:val="1"/>
        <w:numId w:val="4"/>
      </w:numPr>
      <w:spacing w:before="200" w:line="276" w:lineRule="auto"/>
      <w:jc w:val="both"/>
      <w:outlineLvl w:val="1"/>
    </w:pPr>
    <w:rPr>
      <w:rFonts w:asciiTheme="majorHAnsi" w:eastAsiaTheme="majorEastAsia" w:hAnsiTheme="majorHAnsi" w:cstheme="majorBidi"/>
      <w:b/>
      <w:bCs/>
      <w:color w:val="000000" w:themeColor="text1"/>
      <w:sz w:val="26"/>
      <w:szCs w:val="26"/>
      <w:lang w:val="de-DE"/>
    </w:rPr>
  </w:style>
  <w:style w:type="paragraph" w:styleId="Heading3">
    <w:name w:val="heading 3"/>
    <w:basedOn w:val="Normal"/>
    <w:next w:val="Normal"/>
    <w:link w:val="Heading3Char"/>
    <w:qFormat/>
    <w:rsid w:val="00DB0715"/>
    <w:pPr>
      <w:keepNext/>
      <w:keepLines/>
      <w:numPr>
        <w:ilvl w:val="2"/>
        <w:numId w:val="4"/>
      </w:numPr>
      <w:spacing w:before="200" w:line="276" w:lineRule="auto"/>
      <w:jc w:val="both"/>
      <w:outlineLvl w:val="2"/>
    </w:pPr>
    <w:rPr>
      <w:rFonts w:asciiTheme="majorHAnsi" w:eastAsiaTheme="majorEastAsia" w:hAnsiTheme="majorHAnsi" w:cstheme="majorBidi"/>
      <w:b/>
      <w:bCs/>
      <w:i/>
      <w:color w:val="000000" w:themeColor="text1"/>
      <w:sz w:val="22"/>
      <w:szCs w:val="22"/>
    </w:rPr>
  </w:style>
  <w:style w:type="paragraph" w:styleId="Heading4">
    <w:name w:val="heading 4"/>
    <w:basedOn w:val="Normal"/>
    <w:next w:val="Normal"/>
    <w:link w:val="Heading4Char"/>
    <w:uiPriority w:val="9"/>
    <w:unhideWhenUsed/>
    <w:qFormat/>
    <w:rsid w:val="00DB0715"/>
    <w:pPr>
      <w:keepNext/>
      <w:keepLines/>
      <w:numPr>
        <w:ilvl w:val="3"/>
        <w:numId w:val="4"/>
      </w:numPr>
      <w:spacing w:before="200" w:line="360" w:lineRule="auto"/>
      <w:jc w:val="both"/>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rsid w:val="00DB0715"/>
    <w:pPr>
      <w:keepNext/>
      <w:keepLines/>
      <w:numPr>
        <w:ilvl w:val="4"/>
        <w:numId w:val="4"/>
      </w:numPr>
      <w:spacing w:before="200" w:line="360" w:lineRule="auto"/>
      <w:jc w:val="both"/>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B0715"/>
    <w:pPr>
      <w:keepNext/>
      <w:keepLines/>
      <w:numPr>
        <w:ilvl w:val="5"/>
        <w:numId w:val="4"/>
      </w:numPr>
      <w:spacing w:before="200" w:line="360" w:lineRule="auto"/>
      <w:jc w:val="both"/>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B0715"/>
    <w:pPr>
      <w:keepNext/>
      <w:keepLines/>
      <w:numPr>
        <w:ilvl w:val="6"/>
        <w:numId w:val="4"/>
      </w:numPr>
      <w:spacing w:before="200" w:line="360" w:lineRule="auto"/>
      <w:jc w:val="both"/>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B0715"/>
    <w:pPr>
      <w:keepNext/>
      <w:keepLines/>
      <w:numPr>
        <w:ilvl w:val="7"/>
        <w:numId w:val="4"/>
      </w:numPr>
      <w:spacing w:before="200" w:line="360"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0715"/>
    <w:pPr>
      <w:keepNext/>
      <w:keepLines/>
      <w:numPr>
        <w:ilvl w:val="8"/>
        <w:numId w:val="4"/>
      </w:numPr>
      <w:spacing w:before="200" w:line="36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48E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48EB"/>
    <w:rPr>
      <w:rFonts w:ascii="Lucida Grande" w:hAnsi="Lucida Grande" w:cs="Lucida Grande"/>
      <w:sz w:val="18"/>
      <w:szCs w:val="18"/>
    </w:rPr>
  </w:style>
  <w:style w:type="paragraph" w:styleId="NormalWeb">
    <w:name w:val="Normal (Web)"/>
    <w:basedOn w:val="Normal"/>
    <w:uiPriority w:val="99"/>
    <w:unhideWhenUsed/>
    <w:rsid w:val="003048E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8E6E20"/>
    <w:rPr>
      <w:color w:val="0000FF" w:themeColor="hyperlink"/>
      <w:u w:val="single"/>
    </w:rPr>
  </w:style>
  <w:style w:type="character" w:customStyle="1" w:styleId="st">
    <w:name w:val="st"/>
    <w:basedOn w:val="DefaultParagraphFont"/>
    <w:rsid w:val="003F4200"/>
  </w:style>
  <w:style w:type="character" w:styleId="Emphasis">
    <w:name w:val="Emphasis"/>
    <w:basedOn w:val="DefaultParagraphFont"/>
    <w:uiPriority w:val="20"/>
    <w:qFormat/>
    <w:rsid w:val="003F4200"/>
    <w:rPr>
      <w:i/>
      <w:iCs/>
    </w:rPr>
  </w:style>
  <w:style w:type="paragraph" w:customStyle="1" w:styleId="EndNoteBibliography">
    <w:name w:val="EndNote Bibliography"/>
    <w:basedOn w:val="Normal"/>
    <w:rsid w:val="003F4200"/>
    <w:pPr>
      <w:spacing w:after="160"/>
    </w:pPr>
    <w:rPr>
      <w:rFonts w:eastAsiaTheme="minorHAnsi" w:cs="Times New Roman"/>
      <w:szCs w:val="22"/>
    </w:rPr>
  </w:style>
  <w:style w:type="character" w:styleId="CommentReference">
    <w:name w:val="annotation reference"/>
    <w:basedOn w:val="DefaultParagraphFont"/>
    <w:uiPriority w:val="99"/>
    <w:semiHidden/>
    <w:unhideWhenUsed/>
    <w:rsid w:val="003F4200"/>
    <w:rPr>
      <w:sz w:val="18"/>
      <w:szCs w:val="18"/>
    </w:rPr>
  </w:style>
  <w:style w:type="paragraph" w:styleId="CommentText">
    <w:name w:val="annotation text"/>
    <w:basedOn w:val="Normal"/>
    <w:link w:val="CommentTextChar"/>
    <w:uiPriority w:val="99"/>
    <w:semiHidden/>
    <w:unhideWhenUsed/>
    <w:rsid w:val="003F4200"/>
  </w:style>
  <w:style w:type="character" w:customStyle="1" w:styleId="CommentTextChar">
    <w:name w:val="Comment Text Char"/>
    <w:basedOn w:val="DefaultParagraphFont"/>
    <w:link w:val="CommentText"/>
    <w:uiPriority w:val="99"/>
    <w:semiHidden/>
    <w:rsid w:val="003F4200"/>
  </w:style>
  <w:style w:type="paragraph" w:styleId="CommentSubject">
    <w:name w:val="annotation subject"/>
    <w:basedOn w:val="CommentText"/>
    <w:next w:val="CommentText"/>
    <w:link w:val="CommentSubjectChar"/>
    <w:uiPriority w:val="99"/>
    <w:semiHidden/>
    <w:unhideWhenUsed/>
    <w:rsid w:val="003F4200"/>
    <w:rPr>
      <w:b/>
      <w:bCs/>
      <w:sz w:val="20"/>
      <w:szCs w:val="20"/>
    </w:rPr>
  </w:style>
  <w:style w:type="character" w:customStyle="1" w:styleId="CommentSubjectChar">
    <w:name w:val="Comment Subject Char"/>
    <w:basedOn w:val="CommentTextChar"/>
    <w:link w:val="CommentSubject"/>
    <w:uiPriority w:val="99"/>
    <w:semiHidden/>
    <w:rsid w:val="003F4200"/>
    <w:rPr>
      <w:b/>
      <w:bCs/>
      <w:sz w:val="20"/>
      <w:szCs w:val="20"/>
    </w:rPr>
  </w:style>
  <w:style w:type="character" w:styleId="LineNumber">
    <w:name w:val="line number"/>
    <w:basedOn w:val="DefaultParagraphFont"/>
    <w:uiPriority w:val="99"/>
    <w:semiHidden/>
    <w:unhideWhenUsed/>
    <w:rsid w:val="006B777D"/>
  </w:style>
  <w:style w:type="paragraph" w:styleId="Revision">
    <w:name w:val="Revision"/>
    <w:hidden/>
    <w:uiPriority w:val="99"/>
    <w:semiHidden/>
    <w:rsid w:val="009A2C97"/>
    <w:rPr>
      <w:rFonts w:ascii="Times New Roman" w:hAnsi="Times New Roman"/>
    </w:rPr>
  </w:style>
  <w:style w:type="paragraph" w:styleId="DocumentMap">
    <w:name w:val="Document Map"/>
    <w:basedOn w:val="Normal"/>
    <w:link w:val="DocumentMapChar"/>
    <w:uiPriority w:val="99"/>
    <w:semiHidden/>
    <w:unhideWhenUsed/>
    <w:rsid w:val="009A2C97"/>
    <w:rPr>
      <w:rFonts w:ascii="Lucida Grande" w:hAnsi="Lucida Grande" w:cs="Lucida Grande"/>
    </w:rPr>
  </w:style>
  <w:style w:type="character" w:customStyle="1" w:styleId="DocumentMapChar">
    <w:name w:val="Document Map Char"/>
    <w:basedOn w:val="DefaultParagraphFont"/>
    <w:link w:val="DocumentMap"/>
    <w:uiPriority w:val="99"/>
    <w:semiHidden/>
    <w:rsid w:val="009A2C97"/>
    <w:rPr>
      <w:rFonts w:ascii="Lucida Grande" w:hAnsi="Lucida Grande" w:cs="Lucida Grande"/>
    </w:rPr>
  </w:style>
  <w:style w:type="paragraph" w:styleId="ListParagraph">
    <w:name w:val="List Paragraph"/>
    <w:basedOn w:val="Normal"/>
    <w:uiPriority w:val="34"/>
    <w:qFormat/>
    <w:rsid w:val="00373026"/>
    <w:pPr>
      <w:ind w:left="720"/>
      <w:contextualSpacing/>
    </w:pPr>
  </w:style>
  <w:style w:type="paragraph" w:styleId="Header">
    <w:name w:val="header"/>
    <w:basedOn w:val="Normal"/>
    <w:link w:val="HeaderChar"/>
    <w:uiPriority w:val="99"/>
    <w:unhideWhenUsed/>
    <w:rsid w:val="00C811A6"/>
    <w:pPr>
      <w:tabs>
        <w:tab w:val="center" w:pos="4513"/>
        <w:tab w:val="right" w:pos="9026"/>
      </w:tabs>
    </w:pPr>
  </w:style>
  <w:style w:type="character" w:customStyle="1" w:styleId="HeaderChar">
    <w:name w:val="Header Char"/>
    <w:basedOn w:val="DefaultParagraphFont"/>
    <w:link w:val="Header"/>
    <w:uiPriority w:val="99"/>
    <w:rsid w:val="00C811A6"/>
    <w:rPr>
      <w:rFonts w:ascii="Times New Roman" w:hAnsi="Times New Roman"/>
    </w:rPr>
  </w:style>
  <w:style w:type="character" w:styleId="PageNumber">
    <w:name w:val="page number"/>
    <w:basedOn w:val="DefaultParagraphFont"/>
    <w:uiPriority w:val="99"/>
    <w:semiHidden/>
    <w:unhideWhenUsed/>
    <w:rsid w:val="00C811A6"/>
  </w:style>
  <w:style w:type="paragraph" w:customStyle="1" w:styleId="EndNoteBibliographyTitle">
    <w:name w:val="EndNote Bibliography Title"/>
    <w:basedOn w:val="Normal"/>
    <w:rsid w:val="006609C4"/>
    <w:pPr>
      <w:jc w:val="center"/>
    </w:pPr>
    <w:rPr>
      <w:rFonts w:cs="Times New Roman"/>
    </w:rPr>
  </w:style>
  <w:style w:type="character" w:customStyle="1" w:styleId="Heading1Char">
    <w:name w:val="Heading 1 Char"/>
    <w:basedOn w:val="DefaultParagraphFont"/>
    <w:link w:val="Heading1"/>
    <w:uiPriority w:val="9"/>
    <w:rsid w:val="00DB0715"/>
    <w:rPr>
      <w:rFonts w:ascii="Times" w:hAnsi="Times"/>
      <w:b/>
      <w:bCs/>
      <w:kern w:val="36"/>
      <w:sz w:val="44"/>
      <w:szCs w:val="48"/>
      <w:lang w:val="en-AU"/>
    </w:rPr>
  </w:style>
  <w:style w:type="character" w:customStyle="1" w:styleId="Heading2Char">
    <w:name w:val="Heading 2 Char"/>
    <w:basedOn w:val="DefaultParagraphFont"/>
    <w:link w:val="Heading2"/>
    <w:uiPriority w:val="9"/>
    <w:rsid w:val="00DB0715"/>
    <w:rPr>
      <w:rFonts w:asciiTheme="majorHAnsi" w:eastAsiaTheme="majorEastAsia" w:hAnsiTheme="majorHAnsi" w:cstheme="majorBidi"/>
      <w:b/>
      <w:bCs/>
      <w:color w:val="000000" w:themeColor="text1"/>
      <w:sz w:val="26"/>
      <w:szCs w:val="26"/>
      <w:lang w:val="de-DE"/>
    </w:rPr>
  </w:style>
  <w:style w:type="character" w:customStyle="1" w:styleId="Heading3Char">
    <w:name w:val="Heading 3 Char"/>
    <w:basedOn w:val="DefaultParagraphFont"/>
    <w:link w:val="Heading3"/>
    <w:rsid w:val="00DB0715"/>
    <w:rPr>
      <w:rFonts w:asciiTheme="majorHAnsi" w:eastAsiaTheme="majorEastAsia" w:hAnsiTheme="majorHAnsi" w:cstheme="majorBidi"/>
      <w:b/>
      <w:bCs/>
      <w:i/>
      <w:color w:val="000000" w:themeColor="text1"/>
      <w:sz w:val="22"/>
      <w:szCs w:val="22"/>
    </w:rPr>
  </w:style>
  <w:style w:type="character" w:customStyle="1" w:styleId="Heading4Char">
    <w:name w:val="Heading 4 Char"/>
    <w:basedOn w:val="DefaultParagraphFont"/>
    <w:link w:val="Heading4"/>
    <w:uiPriority w:val="9"/>
    <w:rsid w:val="00DB0715"/>
    <w:rPr>
      <w:rFonts w:ascii="Times New Roman" w:eastAsiaTheme="majorEastAsia" w:hAnsi="Times New Roman" w:cstheme="majorBidi"/>
      <w:b/>
      <w:bCs/>
      <w:i/>
      <w:iCs/>
      <w:color w:val="000000" w:themeColor="text1"/>
    </w:rPr>
  </w:style>
  <w:style w:type="character" w:customStyle="1" w:styleId="Heading5Char">
    <w:name w:val="Heading 5 Char"/>
    <w:basedOn w:val="DefaultParagraphFont"/>
    <w:link w:val="Heading5"/>
    <w:uiPriority w:val="9"/>
    <w:semiHidden/>
    <w:rsid w:val="00DB071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B071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B07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B07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0715"/>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000179">
      <w:bodyDiv w:val="1"/>
      <w:marLeft w:val="0"/>
      <w:marRight w:val="0"/>
      <w:marTop w:val="0"/>
      <w:marBottom w:val="0"/>
      <w:divBdr>
        <w:top w:val="none" w:sz="0" w:space="0" w:color="auto"/>
        <w:left w:val="none" w:sz="0" w:space="0" w:color="auto"/>
        <w:bottom w:val="none" w:sz="0" w:space="0" w:color="auto"/>
        <w:right w:val="none" w:sz="0" w:space="0" w:color="auto"/>
      </w:divBdr>
    </w:div>
    <w:div w:id="1112632556">
      <w:bodyDiv w:val="1"/>
      <w:marLeft w:val="0"/>
      <w:marRight w:val="0"/>
      <w:marTop w:val="0"/>
      <w:marBottom w:val="0"/>
      <w:divBdr>
        <w:top w:val="none" w:sz="0" w:space="0" w:color="auto"/>
        <w:left w:val="none" w:sz="0" w:space="0" w:color="auto"/>
        <w:bottom w:val="none" w:sz="0" w:space="0" w:color="auto"/>
        <w:right w:val="none" w:sz="0" w:space="0" w:color="auto"/>
      </w:divBdr>
    </w:div>
    <w:div w:id="1376127531">
      <w:bodyDiv w:val="1"/>
      <w:marLeft w:val="0"/>
      <w:marRight w:val="0"/>
      <w:marTop w:val="0"/>
      <w:marBottom w:val="0"/>
      <w:divBdr>
        <w:top w:val="none" w:sz="0" w:space="0" w:color="auto"/>
        <w:left w:val="none" w:sz="0" w:space="0" w:color="auto"/>
        <w:bottom w:val="none" w:sz="0" w:space="0" w:color="auto"/>
        <w:right w:val="none" w:sz="0" w:space="0" w:color="auto"/>
      </w:divBdr>
      <w:divsChild>
        <w:div w:id="1094934347">
          <w:marLeft w:val="0"/>
          <w:marRight w:val="0"/>
          <w:marTop w:val="0"/>
          <w:marBottom w:val="0"/>
          <w:divBdr>
            <w:top w:val="none" w:sz="0" w:space="0" w:color="auto"/>
            <w:left w:val="none" w:sz="0" w:space="0" w:color="auto"/>
            <w:bottom w:val="none" w:sz="0" w:space="0" w:color="auto"/>
            <w:right w:val="none" w:sz="0" w:space="0" w:color="auto"/>
          </w:divBdr>
          <w:divsChild>
            <w:div w:id="1183864593">
              <w:marLeft w:val="0"/>
              <w:marRight w:val="0"/>
              <w:marTop w:val="0"/>
              <w:marBottom w:val="0"/>
              <w:divBdr>
                <w:top w:val="none" w:sz="0" w:space="0" w:color="auto"/>
                <w:left w:val="none" w:sz="0" w:space="0" w:color="auto"/>
                <w:bottom w:val="none" w:sz="0" w:space="0" w:color="auto"/>
                <w:right w:val="none" w:sz="0" w:space="0" w:color="auto"/>
              </w:divBdr>
              <w:divsChild>
                <w:div w:id="11672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tiff"/><Relationship Id="rId16" Type="http://schemas.openxmlformats.org/officeDocument/2006/relationships/image" Target="media/image5.png"/><Relationship Id="rId17" Type="http://schemas.openxmlformats.org/officeDocument/2006/relationships/image" Target="media/image6.emf"/><Relationship Id="rId18" Type="http://schemas.openxmlformats.org/officeDocument/2006/relationships/image" Target="media/image7.png"/><Relationship Id="rId19" Type="http://schemas.openxmlformats.org/officeDocument/2006/relationships/image" Target="media/image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E18E90-D603-9F4E-8FE0-8D455A63E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27</Pages>
  <Words>9491</Words>
  <Characters>54101</Characters>
  <Application>Microsoft Macintosh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Texas A&amp;M University</Company>
  <LinksUpToDate>false</LinksUpToDate>
  <CharactersWithSpaces>63466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Travis D. Goode</dc:creator>
  <cp:lastModifiedBy>Microsoft Office User</cp:lastModifiedBy>
  <cp:revision>33</cp:revision>
  <cp:lastPrinted>2016-07-21T01:09:00Z</cp:lastPrinted>
  <dcterms:created xsi:type="dcterms:W3CDTF">2016-06-28T00:08:00Z</dcterms:created>
  <dcterms:modified xsi:type="dcterms:W3CDTF">2016-07-21T04:01:00Z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id="http://www.zotero.org/styles/neuron"/&gt;&lt;format class="1"/&gt;&lt;/info&gt;PAPERS2_INFO_END</vt:lpwstr>
  </property>
</Properties>
</file>